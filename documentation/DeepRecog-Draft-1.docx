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440"/>
        </w:tabs>
        <w:ind w:right="6"/>
        <w:rPr>
          <w:rFonts w:ascii="Times New Roman" w:hAnsi="Times New Roman" w:cs="Times New Roman"/>
          <w:b/>
          <w:bCs/>
          <w:sz w:val="28"/>
          <w:szCs w:val="28"/>
          <w:lang w:val="en-US"/>
        </w:rPr>
      </w:pPr>
      <w:r>
        <w:rPr>
          <w:rFonts w:ascii="Times New Roman" w:hAnsi="Times New Roman" w:cs="Times New Roman"/>
          <w:b/>
          <w:bCs/>
          <w:sz w:val="28"/>
          <w:szCs w:val="28"/>
          <w:lang w:val="en-US"/>
        </w:rPr>
        <w:t>DeepRecog : Underwater Image Deblurring and Object Recognition Framework for AUV Vision Systems</w:t>
      </w:r>
    </w:p>
    <w:p>
      <w:pPr>
        <w:spacing w:line="240" w:lineRule="auto"/>
        <w:ind w:left="851" w:right="1088"/>
        <w:rPr>
          <w:rFonts w:ascii="Times New Roman" w:hAnsi="Times New Roman" w:cs="Times New Roman"/>
          <w:color w:val="000000"/>
          <w:szCs w:val="20"/>
        </w:rPr>
      </w:pPr>
      <w:r>
        <w:rPr>
          <w:rFonts w:ascii="Times New Roman" w:hAnsi="Times New Roman" w:cs="Times New Roman"/>
          <w:color w:val="000000"/>
          <w:szCs w:val="20"/>
        </w:rPr>
        <w:t>M V Pranav</w:t>
      </w:r>
      <w:r>
        <w:rPr>
          <w:rFonts w:ascii="Times New Roman" w:hAnsi="Times New Roman" w:cs="Times New Roman"/>
          <w:color w:val="000000"/>
          <w:szCs w:val="20"/>
          <w:vertAlign w:val="superscript"/>
        </w:rPr>
        <w:t>1</w:t>
      </w:r>
      <w:r>
        <w:rPr>
          <w:rFonts w:ascii="Times New Roman" w:hAnsi="Times New Roman" w:cs="Times New Roman"/>
          <w:i/>
          <w:color w:val="000000"/>
          <w:szCs w:val="20"/>
        </w:rPr>
        <w:t xml:space="preserve">, </w:t>
      </w:r>
      <w:r>
        <w:rPr>
          <w:rFonts w:ascii="Times New Roman" w:hAnsi="Times New Roman" w:cs="Times New Roman"/>
          <w:color w:val="000000"/>
          <w:szCs w:val="20"/>
        </w:rPr>
        <w:t>Shreyas Madhav A V</w:t>
      </w:r>
      <w:r>
        <w:rPr>
          <w:rFonts w:ascii="Times New Roman" w:hAnsi="Times New Roman" w:cs="Times New Roman"/>
          <w:color w:val="000000"/>
          <w:szCs w:val="20"/>
          <w:vertAlign w:val="superscript"/>
        </w:rPr>
        <w:t>1</w:t>
      </w:r>
      <w:r>
        <w:rPr>
          <w:rFonts w:ascii="Times New Roman" w:hAnsi="Times New Roman" w:cs="Times New Roman"/>
          <w:color w:val="000000"/>
          <w:szCs w:val="20"/>
        </w:rPr>
        <w:t xml:space="preserve"> and Janaki Meena</w:t>
      </w:r>
      <w:r>
        <w:rPr>
          <w:rFonts w:ascii="Times New Roman" w:hAnsi="Times New Roman" w:cs="Times New Roman"/>
          <w:color w:val="000000"/>
          <w:szCs w:val="20"/>
          <w:vertAlign w:val="superscript"/>
        </w:rPr>
        <w:t>1</w:t>
      </w:r>
    </w:p>
    <w:p>
      <w:pPr>
        <w:spacing w:before="113" w:line="240" w:lineRule="auto"/>
        <w:ind w:left="851" w:right="1088" w:hanging="57"/>
        <w:rPr>
          <w:rFonts w:ascii="Times New Roman" w:hAnsi="Times New Roman" w:cs="Times New Roman"/>
          <w:color w:val="000000"/>
          <w:sz w:val="18"/>
          <w:szCs w:val="18"/>
        </w:rPr>
      </w:pPr>
      <w:r>
        <w:rPr>
          <w:rFonts w:ascii="Times New Roman" w:hAnsi="Times New Roman" w:cs="Times New Roman"/>
          <w:color w:val="000000"/>
          <w:sz w:val="18"/>
          <w:szCs w:val="18"/>
          <w:vertAlign w:val="superscript"/>
        </w:rPr>
        <w:t>1</w:t>
      </w:r>
      <w:r>
        <w:rPr>
          <w:rFonts w:ascii="Times New Roman" w:hAnsi="Times New Roman" w:cs="Times New Roman"/>
          <w:color w:val="000000"/>
          <w:sz w:val="18"/>
          <w:szCs w:val="18"/>
        </w:rPr>
        <w:t>School of Computer Science and Engineering, Vellore Institute of Technology, Chennai, 600127, Tamilnadu, India.</w:t>
      </w:r>
    </w:p>
    <w:p>
      <w:pPr>
        <w:ind w:left="894" w:leftChars="400" w:right="1104" w:rightChars="502" w:hanging="14" w:hangingChars="8"/>
        <w:jc w:val="both"/>
        <w:rPr>
          <w:rFonts w:ascii="Times New Roman" w:hAnsi="Times New Roman" w:cs="Times New Roman"/>
          <w:sz w:val="18"/>
          <w:szCs w:val="18"/>
          <w:lang w:val="en-US"/>
        </w:rPr>
      </w:pPr>
      <w:r>
        <w:rPr>
          <w:rFonts w:ascii="Times New Roman" w:hAnsi="Times New Roman" w:cs="Times New Roman"/>
          <w:b/>
          <w:bCs/>
          <w:sz w:val="18"/>
          <w:szCs w:val="18"/>
          <w:lang w:val="en-US"/>
        </w:rPr>
        <w:t xml:space="preserve">Abstract: </w:t>
      </w:r>
      <w:r>
        <w:rPr>
          <w:rFonts w:ascii="Times New Roman" w:hAnsi="Times New Roman" w:cs="Times New Roman"/>
          <w:sz w:val="18"/>
          <w:szCs w:val="18"/>
          <w:lang w:val="en-US"/>
        </w:rPr>
        <w:t>Underwater explorations and probes have now become frequent for marine discovery and endangered resources protection. The decrease in natural light with increase in water depth and the characteristic of the medium to absorb and scatter light pose crucial challenges to underwater vision systems. AUVs depend upon their imaging systems for navigation and environmental resource exploration. This paper proposes DeepRecog - An integrated underwater image deblurring and object recognition framework for AUV vision systems. The principle behind the image deblurring module involves a three-fold approach consisting of CNNs, adaptive and transformative filters. The ensemble object detection and recognition module identifies marine life and other frequently existent underwater assets from AUV images and achieves mean Average Precision (mAP) of 0.95.This framework was created with the purpose of providing real-time detection and recognition with minimal delay. The system can also be employed for former images acquired from AUVs and hopes to facilitate efficient solutions for marine image post-processing.</w:t>
      </w:r>
    </w:p>
    <w:p>
      <w:pPr>
        <w:rPr>
          <w:rFonts w:ascii="Times New Roman" w:hAnsi="Times New Roman" w:cs="Times New Roman"/>
          <w:sz w:val="24"/>
          <w:szCs w:val="24"/>
          <w:lang w:val="en-US"/>
        </w:rPr>
      </w:pPr>
    </w:p>
    <w:p>
      <w:pPr>
        <w:rPr>
          <w:rFonts w:ascii="Times New Roman" w:hAnsi="Times New Roman" w:cs="Times New Roman"/>
          <w:b/>
          <w:bCs/>
          <w:sz w:val="24"/>
          <w:szCs w:val="24"/>
          <w:lang w:val="en-US"/>
        </w:rPr>
      </w:pPr>
      <w:r>
        <w:rPr>
          <w:rFonts w:ascii="Times New Roman" w:hAnsi="Times New Roman" w:cs="Times New Roman"/>
          <w:b/>
          <w:bCs/>
          <w:sz w:val="24"/>
          <w:szCs w:val="24"/>
          <w:lang w:val="en-US"/>
        </w:rPr>
        <w:t>1  Introduction</w:t>
      </w:r>
    </w:p>
    <w:p>
      <w:pPr>
        <w:jc w:val="both"/>
        <w:rPr>
          <w:rFonts w:ascii="Times New Roman" w:hAnsi="Times New Roman" w:eastAsia="STIXGeneral-Regular" w:cs="Times New Roman"/>
          <w:color w:val="000000" w:themeColor="text1"/>
          <w:sz w:val="20"/>
          <w:szCs w:val="20"/>
          <w:lang w:val="en-US"/>
          <w14:textFill>
            <w14:solidFill>
              <w14:schemeClr w14:val="tx1"/>
            </w14:solidFill>
          </w14:textFill>
        </w:rPr>
      </w:pPr>
      <w:r>
        <w:rPr>
          <w:rFonts w:ascii="Times New Roman" w:hAnsi="Times New Roman" w:cs="Times New Roman"/>
          <w:sz w:val="20"/>
          <w:szCs w:val="20"/>
          <w:lang w:val="en-US"/>
        </w:rPr>
        <w:t xml:space="preserve">The development, exploration and protection of marine life and underwater resources has gained significance attention </w:t>
      </w:r>
      <w:del w:id="159" w:author="Pranav Venkatesh" w:date="2021-04-08T20:27:19Z">
        <w:commentRangeStart w:id="0"/>
        <w:r>
          <w:rPr>
            <w:rFonts w:ascii="Times New Roman" w:hAnsi="Times New Roman" w:cs="Times New Roman"/>
            <w:sz w:val="20"/>
            <w:szCs w:val="20"/>
            <w:lang w:val="en-US"/>
          </w:rPr>
          <w:delText>fro</w:delText>
        </w:r>
      </w:del>
      <w:del w:id="160" w:author="Pranav Venkatesh" w:date="2021-04-08T20:27:18Z">
        <w:r>
          <w:rPr>
            <w:rFonts w:ascii="Times New Roman" w:hAnsi="Times New Roman" w:cs="Times New Roman"/>
            <w:sz w:val="20"/>
            <w:szCs w:val="20"/>
            <w:lang w:val="en-US"/>
          </w:rPr>
          <w:delText>m</w:delText>
        </w:r>
      </w:del>
      <w:del w:id="161" w:author="Pranav Venkatesh" w:date="2021-04-08T20:27:20Z">
        <w:r>
          <w:rPr>
            <w:rFonts w:ascii="Times New Roman" w:hAnsi="Times New Roman" w:cs="Times New Roman"/>
            <w:sz w:val="20"/>
            <w:szCs w:val="20"/>
            <w:lang w:val="en-US"/>
          </w:rPr>
          <w:delText xml:space="preserve"> </w:delText>
        </w:r>
        <w:commentRangeEnd w:id="0"/>
      </w:del>
      <w:r>
        <w:commentReference w:id="0"/>
      </w:r>
      <w:r>
        <w:rPr>
          <w:rFonts w:ascii="Times New Roman" w:hAnsi="Times New Roman" w:cs="Times New Roman"/>
          <w:sz w:val="20"/>
          <w:szCs w:val="20"/>
          <w:lang w:val="en-US"/>
        </w:rPr>
        <w:t xml:space="preserve">across the world due to increase in climate changes and global warming. Recent implementations in the domain of marine research </w:t>
      </w:r>
      <w:ins w:id="162" w:author="janaki" w:date="2021-04-07T09:49:58Z">
        <w:r>
          <w:rPr>
            <w:rFonts w:ascii="Times New Roman" w:hAnsi="Times New Roman" w:cs="Times New Roman"/>
            <w:sz w:val="20"/>
            <w:szCs w:val="20"/>
          </w:rPr>
          <w:t>h</w:t>
        </w:r>
      </w:ins>
      <w:r>
        <w:rPr>
          <w:rFonts w:ascii="Times New Roman" w:hAnsi="Times New Roman" w:cs="Times New Roman"/>
          <w:sz w:val="20"/>
          <w:szCs w:val="20"/>
          <w:lang w:val="en-US"/>
        </w:rPr>
        <w:t xml:space="preserve">as resulted in the fruition of advanced autonomous and manually operated vehicles for transporting visual equipment for detection and recognition of necessary targets in underwater conditions. The field of underwater exploration is a state of constant development and innovation due to the inherent need of imaging processing and computer vision techniques for understanding visual information that are corrupted by a wide number of factors. Light attenuation, scattering, non-uniform lighting, shadows, color shading, suspended particles, obscured vision due to existence of marine life are major contributors to this decrease in their ability to interpret valuable information from collected data. Autonomous under-water vehicles (AUVs) function completely on their own without the need of manual intervention and it is essential for them to have a viable perception of the elements in their surroundings. AUVs and their ability to extract valuable inferences from captured images is limited by the the aforementioned factors that are characteristic to the medium. </w:t>
      </w:r>
    </w:p>
    <w:p>
      <w:pPr>
        <w:jc w:val="both"/>
        <w:rPr>
          <w:rFonts w:ascii="Times New Roman" w:hAnsi="Times New Roman" w:eastAsia="STIXGeneral-Regular" w:cs="Times New Roman"/>
          <w:color w:val="000000" w:themeColor="text1"/>
          <w:sz w:val="20"/>
          <w:szCs w:val="20"/>
          <w:lang w:val="en-US"/>
          <w14:textFill>
            <w14:solidFill>
              <w14:schemeClr w14:val="tx1"/>
            </w14:solidFill>
          </w14:textFill>
        </w:rPr>
      </w:pPr>
      <w:r>
        <w:rPr>
          <w:rFonts w:ascii="Times New Roman" w:hAnsi="Times New Roman" w:eastAsia="STIXGeneral-Regular" w:cs="Times New Roman"/>
          <w:color w:val="000000" w:themeColor="text1"/>
          <w:sz w:val="20"/>
          <w:szCs w:val="20"/>
          <w:lang w:val="en-US"/>
          <w14:textFill>
            <w14:solidFill>
              <w14:schemeClr w14:val="tx1"/>
            </w14:solidFill>
          </w14:textFill>
        </w:rPr>
        <w:t>Deblurring algorithms and methodologies form an integral part in the AUV vision system for the enhancement of captured images, since the obtained data requires feasible pre-processing techniques in majority of the cases. While light flashes from the visual equipment can enhance visibility, enhancement algorithms are still essential for the underwater dark environments to enable autonomous object recognition. Deblurring processes are focused towards removing external and machine-based noise by estimating the blur kernel information and de-convoluting the image to obtain the ground truth representation. Both data-driven and traditional techniques have been employed in the past for this purpose. Recently, blind image deblurring techniques have gained traction in the field of image processing research due to their ability to restore the initial image with very little information on the attributes of the blur kernel. The reduction in peak signal-to-noise ratio (PSNR) within a considerable execution time is imperative for real-time functioning of the system.</w:t>
      </w:r>
    </w:p>
    <w:p>
      <w:pPr>
        <w:jc w:val="both"/>
        <w:rPr>
          <w:rFonts w:ascii="Times New Roman" w:hAnsi="Times New Roman" w:eastAsia="STIXGeneral-Regular" w:cs="Times New Roman"/>
          <w:color w:val="000000" w:themeColor="text1"/>
          <w:sz w:val="20"/>
          <w:szCs w:val="20"/>
          <w:lang w:val="en-US"/>
          <w14:textFill>
            <w14:solidFill>
              <w14:schemeClr w14:val="tx1"/>
            </w14:solidFill>
          </w14:textFill>
        </w:rPr>
      </w:pPr>
      <w:r>
        <w:rPr>
          <w:rFonts w:ascii="Times New Roman" w:hAnsi="Times New Roman" w:eastAsia="STIXGeneral-Regular" w:cs="Times New Roman"/>
          <w:color w:val="000000" w:themeColor="text1"/>
          <w:sz w:val="20"/>
          <w:szCs w:val="20"/>
          <w:lang w:val="en-US"/>
          <w14:textFill>
            <w14:solidFill>
              <w14:schemeClr w14:val="tx1"/>
            </w14:solidFill>
          </w14:textFill>
        </w:rPr>
        <w:t xml:space="preserve">Recent innovations in machine learning have propelled object localization and object recognition techniques to new heights. Object detection can be defined as the identification of the locations of required targets in an image and their dimensions. The recognition component depends heavily on classification modelling to categorize the target. Image classification models understand the visual features inherent to an image and assign a class label relevant to it. Object detection and recognition methodologies follow a two-fold approach of isolating the region of interest from an image with diverse elements and classification of the recognized region to its appropriate label. The high amount of information and computational nature of image matrices has led to the development of deep-learning models that deploy extensive learning parameters and complex nodal architectures to traverse and understand the underlying information present in an image. </w:t>
      </w:r>
    </w:p>
    <w:p>
      <w:pPr>
        <w:rPr>
          <w:rFonts w:ascii="Times New Roman" w:hAnsi="Times New Roman" w:eastAsia="STIXGeneral-Regular" w:cs="Times New Roman"/>
          <w:color w:val="000000" w:themeColor="text1"/>
          <w:sz w:val="20"/>
          <w:szCs w:val="20"/>
          <w:lang w:val="en-US"/>
          <w14:textFill>
            <w14:solidFill>
              <w14:schemeClr w14:val="tx1"/>
            </w14:solidFill>
          </w14:textFill>
        </w:rPr>
      </w:pPr>
    </w:p>
    <w:p>
      <w:pPr>
        <w:rPr>
          <w:rFonts w:ascii="Times New Roman" w:hAnsi="Times New Roman" w:eastAsia="STIXGeneral-Regular" w:cs="Times New Roman"/>
          <w:b/>
          <w:bCs/>
          <w:color w:val="000000" w:themeColor="text1"/>
          <w:sz w:val="24"/>
          <w:szCs w:val="24"/>
          <w:lang w:val="en-US"/>
          <w14:textFill>
            <w14:solidFill>
              <w14:schemeClr w14:val="tx1"/>
            </w14:solidFill>
          </w14:textFill>
        </w:rPr>
      </w:pPr>
      <w:r>
        <w:rPr>
          <w:rFonts w:ascii="Times New Roman" w:hAnsi="Times New Roman" w:eastAsia="STIXGeneral-Regular" w:cs="Times New Roman"/>
          <w:b/>
          <w:bCs/>
          <w:color w:val="000000" w:themeColor="text1"/>
          <w:sz w:val="24"/>
          <w:szCs w:val="24"/>
          <w:lang w:val="en-US"/>
          <w14:textFill>
            <w14:solidFill>
              <w14:schemeClr w14:val="tx1"/>
            </w14:solidFill>
          </w14:textFill>
        </w:rPr>
        <w:t>2  Related Works</w:t>
      </w:r>
    </w:p>
    <w:p>
      <w:pPr>
        <w:jc w:val="both"/>
        <w:rPr>
          <w:rFonts w:ascii="Times New Roman" w:hAnsi="Times New Roman" w:eastAsia="STIXGeneral-Regular" w:cs="Times New Roman"/>
          <w:color w:val="000000" w:themeColor="text1"/>
          <w:sz w:val="20"/>
          <w:szCs w:val="20"/>
          <w:lang w:val="en-US"/>
          <w14:textFill>
            <w14:solidFill>
              <w14:schemeClr w14:val="tx1"/>
            </w14:solidFill>
          </w14:textFill>
        </w:rPr>
      </w:pPr>
      <w:r>
        <w:rPr>
          <w:rFonts w:ascii="Times New Roman" w:hAnsi="Times New Roman" w:eastAsia="STIXGeneral-Regular"/>
          <w:color w:val="000000" w:themeColor="text1"/>
          <w:sz w:val="20"/>
          <w:szCs w:val="20"/>
          <w:lang w:val="en-US"/>
          <w14:textFill>
            <w14:solidFill>
              <w14:schemeClr w14:val="tx1"/>
            </w14:solidFill>
          </w14:textFill>
        </w:rPr>
        <w:t xml:space="preserve">The modern era of underwater imaging begun with the development of electrical vision systems. The implementations of SONAR or camera based imaging in AUVs and marine-exploration probes have been extant for quite some time and the need for employment of visual processing and recognition techniques are ubiquitous in marine research due to the unclear and noisy state of the medium. Applications requiring manual intervention have now become obsolete and the automated recognition systems are taking over. </w:t>
      </w:r>
    </w:p>
    <w:p>
      <w:pPr>
        <w:jc w:val="both"/>
        <w:rPr>
          <w:rFonts w:ascii="Times New Roman" w:hAnsi="Times New Roman" w:cs="Times New Roman"/>
          <w:sz w:val="20"/>
          <w:szCs w:val="20"/>
          <w:shd w:val="clear" w:color="auto" w:fill="FFFFFF"/>
          <w:lang w:val="en-US"/>
        </w:rPr>
      </w:pPr>
      <w:r>
        <w:rPr>
          <w:rFonts w:ascii="Times New Roman" w:hAnsi="Times New Roman" w:cs="Times New Roman"/>
          <w:color w:val="000000" w:themeColor="text1"/>
          <w:sz w:val="20"/>
          <w:szCs w:val="20"/>
          <w:shd w:val="clear" w:color="auto" w:fill="FFFFFF"/>
          <w:lang w:val="en-US"/>
          <w14:textFill>
            <w14:solidFill>
              <w14:schemeClr w14:val="tx1"/>
            </w14:solidFill>
          </w14:textFill>
        </w:rPr>
        <w:t>Techniques for reversal of distortions and degradations produced in the image due to the light-diminishing and scattering properties of the water bodies has led to innovative proposals which deal with contrast-stretching and adaptive thresholding based upon existing edge-detection operators like Sobel, Canny, Prewitt, etc. While limited range detection is still viable, the expansion of the visual recognition range can be expanded significantly of with the introduction of appropriate deblurring strategies. The main focus of these processes is to derive a proper visual representation by reducing the PSNR and SSIM [2].</w:t>
      </w:r>
      <w:r>
        <w:rPr>
          <w:rFonts w:ascii="Times New Roman" w:hAnsi="Times New Roman" w:cs="Times New Roman"/>
          <w:sz w:val="20"/>
          <w:szCs w:val="20"/>
          <w:shd w:val="clear" w:color="auto" w:fill="FFFFFF"/>
          <w:lang w:val="en-US"/>
        </w:rPr>
        <w:t xml:space="preserve">Weighted guided filtering for deblurring in order to lessen halo artifacts can be propelled to the next level using gradient domain guided image filters that are focused towards blare restraining and boundary conservation[7].Single image super resolution of underwater images has also been proposed in the past using a set of low resolution and high resolution compact cluster dictionaries. The removal of unwanted signals in the image especially caused due to the suspended particles in the ocean water was implemented using object detection and removal. The two fold approach was significant in removing the marine particles while preserving target object edges[13].One significant breakthrough in removing the undesirable characteristics of colour distortions and visible noise was attained by the simplification of the Jaffe-McGlamery optimization algorithm by </w:t>
      </w:r>
      <w:r>
        <w:rPr>
          <w:rFonts w:ascii="Times New Roman" w:hAnsi="Times New Roman" w:cs="Times New Roman"/>
          <w:sz w:val="20"/>
          <w:szCs w:val="20"/>
          <w:lang w:val="en-US"/>
        </w:rPr>
        <w:t>G. Huo et.al. Their approach was based on the derivation of a red-arc channel prior for the estimation and transmission of background light. A simple and efficient low-pass deblurring filter was also proposed and the experimental results conclusively proved that their proposed algorithm was feasible for the eliminating the influence of absorption and scattering[8].</w:t>
      </w:r>
      <w:r>
        <w:rPr>
          <w:rFonts w:ascii="Times New Roman" w:hAnsi="Times New Roman" w:cs="Times New Roman"/>
          <w:sz w:val="20"/>
          <w:szCs w:val="20"/>
          <w:shd w:val="clear" w:color="auto" w:fill="FFFFFF"/>
          <w:lang w:val="en-US"/>
        </w:rPr>
        <w:t xml:space="preserve">Underwater image segmentation establishes itself as a  reliable and stable pre-processing method for enhancing the accuracy of target tracking and recognition. Segmentation algorithms in this field of research aim to solve the contour-deformation and edge-expansion problems in traditional methodologies. The modern segmentation algorithms are geared towards removing haze and improving object visibility[9]. </w:t>
      </w:r>
    </w:p>
    <w:p>
      <w:pPr>
        <w:jc w:val="both"/>
        <w:rPr>
          <w:rFonts w:ascii="Times New Roman" w:hAnsi="Times New Roman" w:cs="Times New Roman"/>
          <w:color w:val="000000" w:themeColor="text1"/>
          <w:sz w:val="20"/>
          <w:szCs w:val="20"/>
          <w:shd w:val="clear" w:color="auto" w:fill="FFFFFF"/>
          <w:lang w:val="en-US"/>
          <w14:textFill>
            <w14:solidFill>
              <w14:schemeClr w14:val="tx1"/>
            </w14:solidFill>
          </w14:textFill>
        </w:rPr>
      </w:pPr>
      <w:r>
        <w:rPr>
          <w:rFonts w:ascii="Times New Roman" w:hAnsi="Times New Roman" w:eastAsia="STIXGeneral-Regular" w:cs="Times New Roman"/>
          <w:color w:val="000000" w:themeColor="text1"/>
          <w:sz w:val="20"/>
          <w:szCs w:val="20"/>
          <w:lang w:val="en-US"/>
          <w14:textFill>
            <w14:solidFill>
              <w14:schemeClr w14:val="tx1"/>
            </w14:solidFill>
          </w14:textFill>
        </w:rPr>
        <w:t xml:space="preserve">Artificial object based mean-shift tracking and template matching designs for underwater robots has been proposed with the combination of a novel weighted correlation coefficient employing colour and feature based techniques to test the performance under various lighting conditions [3]. Their system was tested using an underwater robot platform yShark made by KORDI. </w:t>
      </w:r>
      <w:r>
        <w:rPr>
          <w:rFonts w:ascii="Times New Roman" w:hAnsi="Times New Roman" w:cs="Times New Roman"/>
          <w:color w:val="000000" w:themeColor="text1"/>
          <w:sz w:val="20"/>
          <w:szCs w:val="20"/>
          <w:shd w:val="clear" w:color="auto" w:fill="FFFFFF"/>
          <w:lang w:val="en-US"/>
          <w14:textFill>
            <w14:solidFill>
              <w14:schemeClr w14:val="tx1"/>
            </w14:solidFill>
          </w14:textFill>
        </w:rPr>
        <w:t>Frameworks for AUV motion planning take into consideration both the self-dynamics of its actuators along with the water-flow motion features [4]. The generation of vertices lead</w:t>
      </w:r>
      <w:del w:id="163" w:author="janaki" w:date="2021-04-07T10:25:35Z">
        <w:r>
          <w:rPr>
            <w:rFonts w:ascii="Times New Roman" w:hAnsi="Times New Roman" w:cs="Times New Roman"/>
            <w:color w:val="000000" w:themeColor="text1"/>
            <w:sz w:val="20"/>
            <w:szCs w:val="20"/>
            <w:shd w:val="clear" w:color="auto" w:fill="FFFFFF"/>
            <w:lang w:val="en-US"/>
            <w14:textFill>
              <w14:solidFill>
                <w14:schemeClr w14:val="tx1"/>
              </w14:solidFill>
            </w14:textFill>
          </w:rPr>
          <w:delText>s</w:delText>
        </w:r>
      </w:del>
      <w:r>
        <w:rPr>
          <w:rFonts w:ascii="Times New Roman" w:hAnsi="Times New Roman" w:cs="Times New Roman"/>
          <w:color w:val="000000" w:themeColor="text1"/>
          <w:sz w:val="20"/>
          <w:szCs w:val="20"/>
          <w:shd w:val="clear" w:color="auto" w:fill="FFFFFF"/>
          <w:lang w:val="en-US"/>
          <w14:textFill>
            <w14:solidFill>
              <w14:schemeClr w14:val="tx1"/>
            </w14:solidFill>
          </w14:textFill>
        </w:rPr>
        <w:t xml:space="preserve"> to extension of controller action considered in previously existing literature where the circulation and location are considered as discrete values in time with optimum constraints achieved through multi-processing. The increasing need of real-time data processing for onboard mission planning and adaptions in AUV route-decisions due to the wide bandwidth requirements and data intensive computations was the main purpose for the development of anomaly detection frameworks in the past. The need for instant mitigation and response is crucial in dealing with situations can may cause damages or disastrous outcomes to the AUVs. The existing frameworks demonstrate their capability on side scan SONAR datasets collected by AUVs where the identification of salient regions are performed by newly developed algorithms that are analogous to key-point matching and detection techniques in the field of image processing [5]. The framework also allows transfer of obtained imagery for analysis by the operators and their relevant feedback. One prime example of an efficient qualitative navigation system was established by Memorial University[6]. Memory Explorer AUV enables path following and localization where a globally referenced position estimate is not necessary for its operation along the trained route.  </w:t>
      </w:r>
    </w:p>
    <w:p>
      <w:pPr>
        <w:jc w:val="both"/>
        <w:rPr>
          <w:rFonts w:ascii="Times New Roman" w:hAnsi="Times New Roman" w:cs="Times New Roman"/>
          <w:sz w:val="20"/>
          <w:szCs w:val="20"/>
          <w:shd w:val="clear" w:color="auto" w:fill="FFFFFF"/>
          <w:lang w:val="en-US"/>
        </w:rPr>
      </w:pPr>
      <w:r>
        <w:rPr>
          <w:rFonts w:ascii="Times New Roman" w:hAnsi="Times New Roman" w:eastAsia="STIXGeneral-Regular" w:cs="Times New Roman"/>
          <w:color w:val="000000" w:themeColor="text1"/>
          <w:sz w:val="20"/>
          <w:szCs w:val="20"/>
          <w:lang w:val="en-US"/>
          <w14:textFill>
            <w14:solidFill>
              <w14:schemeClr w14:val="tx1"/>
            </w14:solidFill>
          </w14:textFill>
        </w:rPr>
        <w:t>Several object-detection algorithms are currently being applied for ocean exploration, employing contour segmentation and border-mapping techniques to locate objects and realize the target position [1].</w:t>
      </w:r>
      <w:r>
        <w:rPr>
          <w:rFonts w:ascii="Times New Roman" w:hAnsi="Times New Roman" w:cs="Times New Roman"/>
          <w:sz w:val="20"/>
          <w:szCs w:val="20"/>
          <w:shd w:val="clear" w:color="auto" w:fill="FFFFFF"/>
          <w:lang w:val="en-US"/>
        </w:rPr>
        <w:t xml:space="preserve">Object detection data models and datasets are a crucial requirement in the field of underwater resource tracking and navigation. UDD is one such underwater open-sea farm object detection dataset that consists of images classified into 3 labels - scallop, seacucumber, and seaurchin. It is one of the first datasets collected in a real open-sea farm with close to 2227 images. The paper also proposed a novel GAN algorithm (Poisson GAN) to combat class-imbalance issues in UDD[10].Other object detection algorithms are usually built upon Convolutional Neural Networks (CNN). Deformable CNNs[11] pre-process underwater images in order to increase contrast and remove deviation of colour. ResNet-101 was utilized as a sub-network for feature extraction using deformable convolutional models and showcased prominent feature extraction improvements.  With the development of both image enhancement and object detection networks for marine resource recognition, it is imperative to understand the correlation between these models. Changes in the parameters defining image quality after enhancement processes and the accuracy achieved in object detection were carried out. An increase in accuracy on the image enhanced dataset was recorded but no direct statistical correlations were established between the parameters changes and final detection accuracy[12]. </w:t>
      </w:r>
    </w:p>
    <w:p>
      <w:pPr>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lang w:val="en-US"/>
        </w:rPr>
        <w:t xml:space="preserve">3  </w:t>
      </w:r>
      <w:r>
        <w:rPr>
          <w:rFonts w:ascii="Times New Roman" w:hAnsi="Times New Roman" w:cs="Times New Roman"/>
          <w:b/>
          <w:bCs/>
          <w:sz w:val="24"/>
          <w:szCs w:val="24"/>
          <w:shd w:val="clear" w:color="auto" w:fill="FFFFFF"/>
        </w:rPr>
        <w:t>Proposed system</w:t>
      </w:r>
    </w:p>
    <w:p>
      <w:p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 xml:space="preserve">The DeepRecog framework follows a hybrid approach of combining image dehazing and underwater object recognition for enhancing AUV image interpretations. The novel framework and its process flow is depicted in Figure 1. The functioning of the framework is set in motion once the image is captured by the AUV vision system. The attained visual data is passed through a custom layered deep learning model for deblurring and the processed image is made feasible for object detection. An ensemble object detection module has been built to predict target boundaries and their classes by obtaining a weighted average of 2 pre-trained models subjected to transfer learning. (YOLOv5 and MR-CNN). As the system executes a dual model approach for underwater object detection and deep learning based image processing, the final recognition outputs of our DeepRecog framework provide a concise and visually accurate solution, disregarding irrelevant objects. This will alleviate the vulnerabilities and weak points of existing AUV vision recognition frameworks. </w:t>
      </w:r>
    </w:p>
    <w:p>
      <w:pPr>
        <w:jc w:val="both"/>
        <w:rPr>
          <w:rFonts w:ascii="Times New Roman" w:hAnsi="Times New Roman" w:cs="Times New Roman"/>
          <w:sz w:val="20"/>
          <w:szCs w:val="20"/>
          <w:shd w:val="clear" w:color="auto" w:fill="FFFFFF"/>
          <w:lang w:val="en-US"/>
        </w:rPr>
      </w:pPr>
      <w:r>
        <w:rPr>
          <w:lang w:eastAsia="en-IN"/>
        </w:rPr>
        <w:drawing>
          <wp:inline distT="0" distB="0" distL="0" distR="0">
            <wp:extent cx="5728970" cy="207962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rcRect l="1939" r="2337"/>
                    <a:stretch>
                      <a:fillRect/>
                    </a:stretch>
                  </pic:blipFill>
                  <pic:spPr>
                    <a:xfrm>
                      <a:off x="0" y="0"/>
                      <a:ext cx="5733936" cy="2081207"/>
                    </a:xfrm>
                    <a:prstGeom prst="rect">
                      <a:avLst/>
                    </a:prstGeom>
                    <a:ln>
                      <a:noFill/>
                    </a:ln>
                  </pic:spPr>
                </pic:pic>
              </a:graphicData>
            </a:graphic>
          </wp:inline>
        </w:drawing>
      </w:r>
    </w:p>
    <w:p>
      <w:pPr>
        <w:jc w:val="center"/>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 xml:space="preserve">Figure 1: </w:t>
      </w:r>
      <w:r>
        <w:rPr>
          <w:rFonts w:ascii="Times New Roman" w:hAnsi="Times New Roman" w:cs="Times New Roman"/>
          <w:sz w:val="20"/>
          <w:szCs w:val="20"/>
          <w:shd w:val="clear" w:color="auto" w:fill="FFFFFF"/>
          <w:lang w:val="en-US"/>
        </w:rPr>
        <w:t>DeepRecog Architecture</w:t>
      </w:r>
    </w:p>
    <w:p>
      <w:pPr>
        <w:jc w:val="center"/>
        <w:rPr>
          <w:rFonts w:ascii="Times New Roman" w:hAnsi="Times New Roman" w:cs="Times New Roman"/>
          <w:b/>
          <w:sz w:val="20"/>
          <w:szCs w:val="20"/>
          <w:shd w:val="clear" w:color="auto" w:fill="FFFFFF"/>
          <w:lang w:val="en-US"/>
        </w:rPr>
      </w:pPr>
    </w:p>
    <w:p>
      <w:pPr>
        <w:rPr>
          <w:rFonts w:ascii="Times New Roman" w:hAnsi="Times New Roman" w:cs="Times New Roman"/>
          <w:b/>
          <w:bCs/>
          <w:sz w:val="20"/>
          <w:szCs w:val="20"/>
          <w:shd w:val="clear" w:color="auto" w:fill="FFFFFF"/>
          <w:lang w:val="en-US"/>
        </w:rPr>
      </w:pPr>
      <w:r>
        <w:rPr>
          <w:rFonts w:ascii="Times New Roman" w:hAnsi="Times New Roman" w:cs="Times New Roman"/>
          <w:b/>
          <w:bCs/>
          <w:sz w:val="20"/>
          <w:szCs w:val="20"/>
          <w:shd w:val="clear" w:color="auto" w:fill="FFFFFF"/>
          <w:lang w:val="en-US"/>
        </w:rPr>
        <w:t>3.1  Deblurring Module</w:t>
      </w:r>
    </w:p>
    <w:p>
      <w:pPr>
        <w:jc w:val="both"/>
        <w:rPr>
          <w:color w:val="FF0000"/>
        </w:rPr>
      </w:pPr>
      <w:r>
        <w:rPr>
          <w:rFonts w:ascii="Times New Roman" w:hAnsi="Times New Roman" w:cs="Times New Roman"/>
          <w:sz w:val="20"/>
          <w:szCs w:val="20"/>
          <w:shd w:val="clear" w:color="auto" w:fill="FFFFFF"/>
          <w:lang w:val="en-US"/>
        </w:rPr>
        <w:t>The deblurring algorithm follows a triadic approach - an end to end transmission map is estimated using CNNs, colour deviation is removed based upon white balance parameters, and the final image is de-noised using hybrid wavelets and directional filter banks. The CNN is focused toward feature extraction, non-linear regression, local extremum and multi scale mapping. The feature extraction is carried out by three kernels of different sizes to extract multi scale features. The final output is compressed by the Maxout activation function and is normalized using bilateral rectified linear unit (BReLU). Unrealistic colour deviations can be amended based upon light estimation and colour correction</w:t>
      </w:r>
      <w:r>
        <w:rPr>
          <w:rFonts w:ascii="Times New Roman" w:hAnsi="Times New Roman" w:cs="Times New Roman"/>
          <w:color w:val="FF0000"/>
          <w:sz w:val="20"/>
          <w:szCs w:val="20"/>
          <w:shd w:val="clear" w:color="auto" w:fill="FFFFFF"/>
          <w:lang w:val="en-US"/>
        </w:rPr>
        <w:t xml:space="preserve">. </w:t>
      </w:r>
      <w:r>
        <w:rPr>
          <w:rFonts w:ascii="Times New Roman" w:hAnsi="Times New Roman" w:cs="Times New Roman"/>
          <w:color w:val="000000" w:themeColor="text1"/>
          <w:sz w:val="20"/>
          <w:szCs w:val="20"/>
          <w:shd w:val="clear" w:color="auto" w:fill="FFFFFF"/>
          <w:lang w:val="en-US"/>
          <w14:textFill>
            <w14:solidFill>
              <w14:schemeClr w14:val="tx1"/>
            </w14:solidFill>
          </w14:textFill>
        </w:rPr>
        <w:t xml:space="preserve">The implementation of the initial CNN for single image deblurring for the underwater images follows the principle of DehazeNet[14]. The first step is to calculate the lighting if the image for every colour channel with the use of Minkowski p norm. The unavailability of red components and properties of white objects underwater are some factors considered during the selection of the p value[15]. For colour corrections, we use comprehensive comparison for severely colour deviated underwater images[16].The colour deviation is corrected iteratively by finding gray pixels and comparing their deviations. The colour corrected and blur free images are combined together </w:t>
      </w:r>
      <w:r>
        <w:rPr>
          <w:rFonts w:ascii="Times New Roman" w:hAnsi="Times New Roman" w:cs="Times New Roman"/>
          <w:sz w:val="20"/>
          <w:szCs w:val="20"/>
          <w:shd w:val="clear" w:color="auto" w:fill="FFFFFF"/>
          <w:lang w:val="en-US"/>
        </w:rPr>
        <w:t>Laplacian pyramids are utilized to obtain an amalgam between the colour corrected and blur free image. Each input image is modelled into different scales</w:t>
      </w:r>
      <w:r>
        <w:rPr>
          <w:color w:val="FF0000"/>
        </w:rPr>
        <w:t xml:space="preserve"> </w:t>
      </w:r>
      <w:r>
        <w:rPr>
          <w:rFonts w:ascii="Times New Roman" w:hAnsi="Times New Roman" w:cs="Times New Roman"/>
          <w:sz w:val="20"/>
          <w:szCs w:val="20"/>
          <w:shd w:val="clear" w:color="auto" w:fill="FFFFFF"/>
          <w:lang w:val="en-US"/>
        </w:rPr>
        <w:t>and every normalized weight map is calculated . The final image before edge detection is obtained by</w:t>
      </w:r>
      <w:r>
        <w:rPr>
          <w:color w:val="FF0000"/>
        </w:rPr>
        <w:t xml:space="preserve">  </w:t>
      </w:r>
    </w:p>
    <w:p>
      <w:pPr>
        <w:jc w:val="center"/>
        <w:rPr>
          <w:rFonts w:ascii="Times New Roman" w:hAnsi="Times New Roman" w:cs="Times New Roman"/>
          <w:color w:val="FF0000"/>
          <w:sz w:val="20"/>
          <w:szCs w:val="20"/>
          <w:shd w:val="clear" w:color="auto" w:fill="FFFFFF"/>
          <w:lang w:val="en-US"/>
        </w:rPr>
      </w:pPr>
      <w:r>
        <w:rPr>
          <w:lang w:eastAsia="en-IN"/>
        </w:rPr>
        <w:drawing>
          <wp:inline distT="0" distB="0" distL="0" distR="0">
            <wp:extent cx="3223895" cy="517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
                    <a:stretch>
                      <a:fillRect/>
                    </a:stretch>
                  </pic:blipFill>
                  <pic:spPr>
                    <a:xfrm>
                      <a:off x="0" y="0"/>
                      <a:ext cx="3254974" cy="522901"/>
                    </a:xfrm>
                    <a:prstGeom prst="rect">
                      <a:avLst/>
                    </a:prstGeom>
                  </pic:spPr>
                </pic:pic>
              </a:graphicData>
            </a:graphic>
          </wp:inline>
        </w:drawing>
      </w:r>
    </w:p>
    <w:p>
      <w:pPr>
        <w:rPr>
          <w:rFonts w:eastAsiaTheme="minorEastAsia"/>
          <w:lang w:val="en-US"/>
        </w:rPr>
      </w:pPr>
    </w:p>
    <w:p>
      <w:pPr>
        <w:jc w:val="both"/>
        <w:rPr>
          <w:rFonts w:ascii="Times New Roman" w:hAnsi="Times New Roman" w:cs="Times New Roman"/>
          <w:color w:val="000000" w:themeColor="text1"/>
          <w:sz w:val="20"/>
          <w:szCs w:val="20"/>
          <w:shd w:val="clear" w:color="auto" w:fill="FFFFFF"/>
          <w:lang w:val="en-US"/>
          <w14:textFill>
            <w14:solidFill>
              <w14:schemeClr w14:val="tx1"/>
            </w14:solidFill>
          </w14:textFill>
        </w:rPr>
      </w:pPr>
      <w:r>
        <w:rPr>
          <w:rFonts w:ascii="Times New Roman" w:hAnsi="Times New Roman" w:cs="Times New Roman"/>
          <w:color w:val="000000" w:themeColor="text1"/>
          <w:sz w:val="20"/>
          <w:szCs w:val="20"/>
          <w:shd w:val="clear" w:color="auto" w:fill="FFFFFF"/>
          <w:lang w:val="en-US"/>
          <w14:textFill>
            <w14:solidFill>
              <w14:schemeClr w14:val="tx1"/>
            </w14:solidFill>
          </w14:textFill>
        </w:rPr>
        <w:t>Where I shows the pyramid level count, W is the normalized weight map, G{W} is its Gaussian version and L{I} is the Laplacian form of I The edge detection component of the module comes into play in the form of subjecting the image to HWD Transformation[17]. The HWD transformation, the discrete wavelet transforms disintegrate the images into L levels and the high frequency sub banks are subjected to directional filter banks. Texture and contour features are more accurately captured by the HWD transformation.</w:t>
      </w:r>
    </w:p>
    <w:p>
      <w:pPr>
        <w:jc w:val="both"/>
        <w:rPr>
          <w:rFonts w:ascii="Times New Roman" w:hAnsi="Times New Roman" w:cs="Times New Roman"/>
          <w:sz w:val="20"/>
          <w:szCs w:val="20"/>
          <w:shd w:val="clear" w:color="auto" w:fill="FFFFFF"/>
          <w:lang w:val="en-US"/>
        </w:rPr>
      </w:pPr>
      <w:r>
        <w:rPr>
          <w:lang w:eastAsia="en-IN"/>
        </w:rPr>
        <w:drawing>
          <wp:inline distT="0" distB="0" distL="0" distR="0">
            <wp:extent cx="2409825" cy="8712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2415598" cy="873801"/>
                    </a:xfrm>
                    <a:prstGeom prst="rect">
                      <a:avLst/>
                    </a:prstGeom>
                  </pic:spPr>
                </pic:pic>
              </a:graphicData>
            </a:graphic>
          </wp:inline>
        </w:drawing>
      </w:r>
      <w:r>
        <w:rPr>
          <w:lang w:eastAsia="en-IN"/>
        </w:rPr>
        <w:t xml:space="preserve">                       </w:t>
      </w:r>
      <w:r>
        <w:rPr>
          <w:lang w:eastAsia="en-IN"/>
        </w:rPr>
        <w:drawing>
          <wp:inline distT="0" distB="0" distL="0" distR="0">
            <wp:extent cx="2533650" cy="8858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2538293" cy="887249"/>
                    </a:xfrm>
                    <a:prstGeom prst="rect">
                      <a:avLst/>
                    </a:prstGeom>
                  </pic:spPr>
                </pic:pic>
              </a:graphicData>
            </a:graphic>
          </wp:inline>
        </w:drawing>
      </w:r>
    </w:p>
    <w:p>
      <w:pPr>
        <w:jc w:val="both"/>
        <w:rPr>
          <w:rFonts w:ascii="Times New Roman" w:hAnsi="Times New Roman" w:cs="Times New Roman"/>
          <w:sz w:val="20"/>
          <w:szCs w:val="20"/>
          <w:shd w:val="clear" w:color="auto" w:fill="FFFFFF"/>
          <w:lang w:val="en-US"/>
        </w:rPr>
      </w:pPr>
      <w:r>
        <w:rPr>
          <w:lang w:eastAsia="en-IN"/>
        </w:rPr>
        <w:drawing>
          <wp:inline distT="0" distB="0" distL="0" distR="0">
            <wp:extent cx="2442210" cy="752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2451331" cy="755279"/>
                    </a:xfrm>
                    <a:prstGeom prst="rect">
                      <a:avLst/>
                    </a:prstGeom>
                  </pic:spPr>
                </pic:pic>
              </a:graphicData>
            </a:graphic>
          </wp:inline>
        </w:drawing>
      </w:r>
      <w:r>
        <w:rPr>
          <w:lang w:eastAsia="en-IN"/>
        </w:rPr>
        <w:t xml:space="preserve">                      </w:t>
      </w:r>
      <w:r>
        <w:rPr>
          <w:lang w:eastAsia="en-IN"/>
        </w:rPr>
        <w:drawing>
          <wp:inline distT="0" distB="0" distL="0" distR="0">
            <wp:extent cx="2533650" cy="7613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2593244" cy="779289"/>
                    </a:xfrm>
                    <a:prstGeom prst="rect">
                      <a:avLst/>
                    </a:prstGeom>
                  </pic:spPr>
                </pic:pic>
              </a:graphicData>
            </a:graphic>
          </wp:inline>
        </w:drawing>
      </w:r>
    </w:p>
    <w:p>
      <w:pPr>
        <w:jc w:val="both"/>
        <w:rPr>
          <w:rFonts w:ascii="Times New Roman" w:hAnsi="Times New Roman" w:cs="Times New Roman"/>
          <w:sz w:val="20"/>
          <w:szCs w:val="20"/>
          <w:shd w:val="clear" w:color="auto" w:fill="FFFFFF"/>
          <w:lang w:val="en-US"/>
        </w:rPr>
      </w:pPr>
      <w:r>
        <w:rPr>
          <w:lang w:eastAsia="en-IN"/>
        </w:rPr>
        <w:drawing>
          <wp:inline distT="0" distB="0" distL="0" distR="0">
            <wp:extent cx="2438400" cy="754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2463832" cy="762407"/>
                    </a:xfrm>
                    <a:prstGeom prst="rect">
                      <a:avLst/>
                    </a:prstGeom>
                  </pic:spPr>
                </pic:pic>
              </a:graphicData>
            </a:graphic>
          </wp:inline>
        </w:drawing>
      </w:r>
      <w:r>
        <w:rPr>
          <w:lang w:eastAsia="en-IN"/>
        </w:rPr>
        <w:t xml:space="preserve">                      </w:t>
      </w:r>
      <w:r>
        <w:rPr>
          <w:lang w:eastAsia="en-IN"/>
        </w:rPr>
        <w:drawing>
          <wp:inline distT="0" distB="0" distL="0" distR="0">
            <wp:extent cx="2505075" cy="760095"/>
            <wp:effectExtent l="0" t="0" r="952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2557620" cy="776038"/>
                    </a:xfrm>
                    <a:prstGeom prst="rect">
                      <a:avLst/>
                    </a:prstGeom>
                  </pic:spPr>
                </pic:pic>
              </a:graphicData>
            </a:graphic>
          </wp:inline>
        </w:drawing>
      </w:r>
    </w:p>
    <w:p>
      <w:pPr>
        <w:jc w:val="center"/>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 xml:space="preserve">Figure 2: </w:t>
      </w:r>
      <w:r>
        <w:rPr>
          <w:rFonts w:ascii="Times New Roman" w:hAnsi="Times New Roman" w:cs="Times New Roman"/>
          <w:sz w:val="20"/>
          <w:szCs w:val="20"/>
          <w:shd w:val="clear" w:color="auto" w:fill="FFFFFF"/>
          <w:lang w:val="en-US"/>
        </w:rPr>
        <w:t>Comparison of raw images with the DeepRecog deblurred images</w:t>
      </w:r>
    </w:p>
    <w:p>
      <w:pPr>
        <w:jc w:val="center"/>
        <w:rPr>
          <w:rFonts w:ascii="Times New Roman" w:hAnsi="Times New Roman" w:cs="Times New Roman"/>
          <w:b/>
          <w:sz w:val="20"/>
          <w:szCs w:val="20"/>
          <w:shd w:val="clear" w:color="auto" w:fill="FFFFFF"/>
          <w:lang w:val="en-US"/>
        </w:rPr>
      </w:pPr>
    </w:p>
    <w:p>
      <w:pPr>
        <w:rPr>
          <w:rFonts w:ascii="Times New Roman" w:hAnsi="Times New Roman" w:cs="Times New Roman"/>
          <w:b/>
          <w:bCs/>
          <w:sz w:val="20"/>
          <w:szCs w:val="20"/>
          <w:shd w:val="clear" w:color="auto" w:fill="FFFFFF"/>
          <w:lang w:val="en-US"/>
        </w:rPr>
      </w:pPr>
      <w:r>
        <w:rPr>
          <w:rFonts w:ascii="Times New Roman" w:hAnsi="Times New Roman" w:cs="Times New Roman"/>
          <w:b/>
          <w:bCs/>
          <w:sz w:val="20"/>
          <w:szCs w:val="20"/>
          <w:shd w:val="clear" w:color="auto" w:fill="FFFFFF"/>
          <w:lang w:val="en-US"/>
        </w:rPr>
        <w:t>3.2  Ensemble Detection Module</w:t>
      </w:r>
    </w:p>
    <w:p>
      <w:p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Elementary object-detection algorithms were not as systematic as we want them to be today. To detect an object, the methodology involved implementing a classifier for the particular object, and estimate its closeness at several locations of the image. Many of the said algorithms used a sliding-window style to run the classifier at uniformly spaced regions over the entire image matrix. More recent trends include the use of R-CNNs that employ the use of region proposal methods to initially generate probable bounding boxes. The said classifier was limited to running over these boxes for recognition, rather than the entire image. Post-processing techniques for filtering and increasing the accuracy of the boxes, as well as the removal of duplicate boxes were included.</w:t>
      </w:r>
    </w:p>
    <w:p>
      <w:p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Most of the popular object-detection algorithms have one main drawback - Speed for real-time object detection. YOLO[18] re-defines object detection as an uncomplicated regression model. The naming ‘You Only Look Once’ is administered literally, as the system only looks once at the image to predict the objects. The consolidated model has multiple advantages over earlier methods and is specifically optimized for detection performance. The decreased processing time can be attributed to the fact that object detection is defined as a regression problem, which negates the need for a complex pipeline. In this paper, we implement a a weighted ensemble object detection module implementing two recently established object detection models( YOLOv5 and a hybrid FasterRCNN+InceptionResNet V2). The weighted ensemble structure allows us to combine different structural mdels into the same module.  The final prediction region is obtained from the models as by structuring them as coefficient weighted ensembles trained independently.</w:t>
      </w:r>
    </w:p>
    <w:p>
      <w:pPr>
        <w:jc w:val="both"/>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3.2.1 YOLOv5</w:t>
      </w:r>
    </w:p>
    <w:p>
      <w:pPr>
        <w:jc w:val="both"/>
        <w:rPr>
          <w:rFonts w:ascii="Times New Roman" w:hAnsi="Times New Roman" w:cs="Times New Roman"/>
          <w:sz w:val="20"/>
          <w:szCs w:val="20"/>
          <w:shd w:val="clear" w:color="auto" w:fill="FFFFFF"/>
          <w:lang w:val="en-US"/>
        </w:rPr>
      </w:pPr>
      <w:commentRangeStart w:id="1"/>
      <w:commentRangeStart w:id="2"/>
      <w:r>
        <w:rPr>
          <w:rFonts w:ascii="Times New Roman" w:hAnsi="Times New Roman" w:cs="Times New Roman"/>
          <w:sz w:val="20"/>
          <w:szCs w:val="20"/>
          <w:shd w:val="clear" w:color="auto" w:fill="FFFFFF"/>
          <w:lang w:val="en-US"/>
        </w:rPr>
        <w:t>YOLO aims at the image globally, rat</w:t>
      </w:r>
      <w:commentRangeEnd w:id="1"/>
      <w:r>
        <w:commentReference w:id="1"/>
      </w:r>
      <w:commentRangeEnd w:id="2"/>
      <w:r>
        <w:rPr>
          <w:rStyle w:val="5"/>
        </w:rPr>
        <w:commentReference w:id="2"/>
      </w:r>
      <w:r>
        <w:rPr>
          <w:rFonts w:ascii="Times New Roman" w:hAnsi="Times New Roman" w:cs="Times New Roman"/>
          <w:sz w:val="20"/>
          <w:szCs w:val="20"/>
          <w:shd w:val="clear" w:color="auto" w:fill="FFFFFF"/>
          <w:lang w:val="en-US"/>
        </w:rPr>
        <w:t>her than region-restricted techniques mentioned earlier. The entire image is understood during training and testing to encode the correspondent data of the objects, as well as their other visual attributes.It generates generic rendition of objects and their boxes. This step also involves the usage of non-maximal suppression and Intersection-over-union to excise duplicate boxes.</w:t>
      </w:r>
      <w:r>
        <w:rPr>
          <w:rFonts w:ascii="Lucida Sans" w:hAnsi="Lucida Sans"/>
          <w:color w:val="0A0A0A"/>
          <w:shd w:val="clear" w:color="auto" w:fill="FFFFFF"/>
        </w:rPr>
        <w:t xml:space="preserve"> </w:t>
      </w:r>
      <w:r>
        <w:rPr>
          <w:rFonts w:ascii="Times New Roman" w:hAnsi="Times New Roman" w:cs="Times New Roman"/>
          <w:sz w:val="20"/>
          <w:szCs w:val="20"/>
          <w:shd w:val="clear" w:color="auto" w:fill="FFFFFF"/>
          <w:lang w:val="en-US"/>
        </w:rPr>
        <w:t xml:space="preserve">YOLOv5 set the benchmark for object detection models very high. 4 models of YOLOv5 are publicly available, each having its own pre-trained weights on the COCO dataset. The said dataset is not inclusive of objects/animals found underwater, which necessitates the need for transfer learning. Images of underwater marine (Whales,Sharks,Starfish etc)  were taken from variety of publicly available datasets. Training of YOLO models require the annotations of each image that is the coordinates of the rectangle that encompasses the required object in the said image. While some datasets came along with their annotations, others required manual annotation via software like labelImg that allows the user to manually select the coordinates of the object.  </w:t>
      </w:r>
    </w:p>
    <w:p>
      <w:pPr>
        <w:jc w:val="center"/>
        <w:rPr>
          <w:rFonts w:ascii="Times New Roman" w:hAnsi="Times New Roman" w:cs="Times New Roman"/>
          <w:sz w:val="20"/>
          <w:szCs w:val="20"/>
          <w:shd w:val="clear" w:color="auto" w:fill="FFFFFF"/>
          <w:lang w:val="en-US"/>
        </w:rPr>
      </w:pPr>
      <w:commentRangeStart w:id="3"/>
      <w:commentRangeStart w:id="4"/>
      <w:r>
        <w:rPr>
          <w:lang w:eastAsia="en-IN"/>
        </w:rPr>
        <w:drawing>
          <wp:inline distT="0" distB="0" distL="0" distR="0">
            <wp:extent cx="3850005" cy="251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rcRect t="3953"/>
                    <a:stretch>
                      <a:fillRect/>
                    </a:stretch>
                  </pic:blipFill>
                  <pic:spPr>
                    <a:xfrm>
                      <a:off x="0" y="0"/>
                      <a:ext cx="3877632" cy="2532707"/>
                    </a:xfrm>
                    <a:prstGeom prst="rect">
                      <a:avLst/>
                    </a:prstGeom>
                    <a:ln>
                      <a:noFill/>
                    </a:ln>
                  </pic:spPr>
                </pic:pic>
              </a:graphicData>
            </a:graphic>
          </wp:inline>
        </w:drawing>
      </w:r>
      <w:commentRangeEnd w:id="3"/>
      <w:r>
        <w:commentReference w:id="3"/>
      </w:r>
      <w:commentRangeEnd w:id="4"/>
      <w:r>
        <w:commentReference w:id="4"/>
      </w:r>
    </w:p>
    <w:p>
      <w:pPr>
        <w:jc w:val="center"/>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 xml:space="preserve">Figure 2: </w:t>
      </w:r>
      <w:r>
        <w:rPr>
          <w:rFonts w:ascii="Times New Roman" w:hAnsi="Times New Roman" w:cs="Times New Roman"/>
          <w:sz w:val="20"/>
          <w:szCs w:val="20"/>
          <w:shd w:val="clear" w:color="auto" w:fill="FFFFFF"/>
          <w:lang w:val="en-US"/>
        </w:rPr>
        <w:t>YOLOv5 Overview</w:t>
      </w:r>
    </w:p>
    <w:p>
      <w:pPr>
        <w:jc w:val="center"/>
        <w:rPr>
          <w:rFonts w:ascii="Times New Roman" w:hAnsi="Times New Roman" w:cs="Times New Roman"/>
          <w:sz w:val="20"/>
          <w:szCs w:val="20"/>
          <w:shd w:val="clear" w:color="auto" w:fill="FFFFFF"/>
          <w:lang w:val="en-US"/>
        </w:rPr>
      </w:pPr>
    </w:p>
    <w:p>
      <w:pPr>
        <w:rPr>
          <w:rFonts w:ascii="Times New Roman" w:hAnsi="Times New Roman" w:cs="Times New Roman"/>
          <w:b/>
          <w:bCs/>
          <w:sz w:val="20"/>
          <w:szCs w:val="20"/>
          <w:lang w:val="en-US"/>
        </w:rPr>
      </w:pPr>
      <w:r>
        <w:rPr>
          <w:rFonts w:ascii="Times New Roman" w:hAnsi="Times New Roman" w:cs="Times New Roman"/>
          <w:b/>
          <w:sz w:val="20"/>
          <w:szCs w:val="20"/>
          <w:shd w:val="clear" w:color="auto" w:fill="FFFFFF"/>
          <w:lang w:val="en-US"/>
        </w:rPr>
        <w:t>3.2.2</w:t>
      </w:r>
      <w:r>
        <w:rPr>
          <w:rStyle w:val="8"/>
          <w:rFonts w:ascii="Arial" w:hAnsi="Arial" w:cs="Arial"/>
          <w:b/>
          <w:color w:val="212121"/>
          <w:shd w:val="clear" w:color="auto" w:fill="FFFFFF"/>
        </w:rPr>
        <w:t xml:space="preserve"> </w:t>
      </w:r>
      <w:r>
        <w:rPr>
          <w:rFonts w:ascii="Times New Roman" w:hAnsi="Times New Roman" w:cs="Times New Roman"/>
          <w:b/>
          <w:bCs/>
          <w:sz w:val="20"/>
          <w:szCs w:val="20"/>
          <w:lang w:val="en-US"/>
        </w:rPr>
        <w:t>FasterRCNN+InceptionResNet V2</w:t>
      </w:r>
    </w:p>
    <w:p>
      <w:p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 xml:space="preserve">InceptionResNet V2 is a pretrained convolutional neural network that has a depth of 164 layers and the ability to classify 1000 object categories robustly without the need for custom learning. The network originally trained on a wide range of images namely Imagenet (close to 1 million images) has attained rich feature characteristics and identification techniques. The image input size for the network is set at 299*299. </w:t>
      </w:r>
      <w:del w:id="164" w:author="Pranav Venkatesh" w:date="2021-04-08T20:29:00Z">
        <w:r>
          <w:rPr>
            <w:rFonts w:ascii="Times New Roman" w:hAnsi="Times New Roman" w:cs="Times New Roman"/>
            <w:sz w:val="20"/>
            <w:szCs w:val="20"/>
            <w:shd w:val="clear" w:color="auto" w:fill="FFFFFF"/>
            <w:lang w:val="en-US"/>
          </w:rPr>
          <w:delText xml:space="preserve"> </w:delText>
        </w:r>
      </w:del>
      <w:del w:id="165" w:author="janaki" w:date="2021-04-07T11:10:30Z">
        <w:r>
          <w:rPr>
            <w:rFonts w:ascii="Times New Roman" w:hAnsi="Times New Roman" w:cs="Times New Roman"/>
            <w:sz w:val="20"/>
            <w:szCs w:val="20"/>
            <w:shd w:val="clear" w:color="auto" w:fill="FFFFFF"/>
            <w:lang w:val="en-US"/>
          </w:rPr>
          <w:delText xml:space="preserve"> </w:delText>
        </w:r>
      </w:del>
      <w:del w:id="166" w:author="janaki" w:date="2021-04-07T11:10:29Z">
        <w:r>
          <w:rPr>
            <w:rFonts w:ascii="Times New Roman" w:hAnsi="Times New Roman" w:cs="Times New Roman"/>
            <w:sz w:val="20"/>
            <w:szCs w:val="20"/>
            <w:shd w:val="clear" w:color="auto" w:fill="FFFFFF"/>
            <w:lang w:val="en-US"/>
          </w:rPr>
          <w:delText>.</w:delText>
        </w:r>
      </w:del>
      <w:r>
        <w:rPr>
          <w:rFonts w:ascii="Times New Roman" w:hAnsi="Times New Roman" w:cs="Times New Roman"/>
          <w:sz w:val="20"/>
          <w:szCs w:val="20"/>
          <w:shd w:val="clear" w:color="auto" w:fill="FFFFFF"/>
          <w:lang w:val="en-US"/>
        </w:rPr>
        <w:t>Inception V2 [19] has gained attention due to its ability to widen the architecture of the network rather than deepening it. The inclusion of residual nature into the original Inception module has proved beneficial in several past works. Residual Inception architectures outperform all the similar Inception Networks that are implemented without residual connections.</w:t>
      </w:r>
    </w:p>
    <w:p>
      <w:pPr>
        <w:jc w:val="center"/>
        <w:rPr>
          <w:rFonts w:ascii="Times New Roman" w:hAnsi="Times New Roman" w:cs="Times New Roman"/>
          <w:color w:val="C55A11" w:themeColor="accent2" w:themeShade="BF"/>
          <w:sz w:val="20"/>
          <w:szCs w:val="20"/>
          <w:shd w:val="clear" w:color="auto" w:fill="FFFFFF"/>
          <w:lang w:val="en-US"/>
        </w:rPr>
      </w:pPr>
      <w:ins w:id="167" w:author="Pranav Venkatesh" w:date="2021-04-08T20:41:37Z">
        <w:r>
          <w:rPr>
            <w:lang w:eastAsia="en-IN"/>
          </w:rPr>
          <w:drawing>
            <wp:inline distT="0" distB="0" distL="114300" distR="114300">
              <wp:extent cx="5727700" cy="1353185"/>
              <wp:effectExtent l="0" t="0" r="6350" b="18415"/>
              <wp:docPr id="15" name="Picture 15"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lank diagram"/>
                      <pic:cNvPicPr>
                        <a:picLocks noChangeAspect="1"/>
                      </pic:cNvPicPr>
                    </pic:nvPicPr>
                    <pic:blipFill>
                      <a:blip r:embed="rId17"/>
                      <a:stretch>
                        <a:fillRect/>
                      </a:stretch>
                    </pic:blipFill>
                    <pic:spPr>
                      <a:xfrm>
                        <a:off x="0" y="0"/>
                        <a:ext cx="5727700" cy="1353185"/>
                      </a:xfrm>
                      <a:prstGeom prst="rect">
                        <a:avLst/>
                      </a:prstGeom>
                    </pic:spPr>
                  </pic:pic>
                </a:graphicData>
              </a:graphic>
            </wp:inline>
          </w:drawing>
        </w:r>
      </w:ins>
      <w:r>
        <w:rPr>
          <w:lang w:eastAsia="en-IN"/>
        </w:rPr>
        <mc:AlternateContent>
          <mc:Choice Requires="wps">
            <w:drawing>
              <wp:inline distT="0" distB="0" distL="0" distR="0">
                <wp:extent cx="304800" cy="304800"/>
                <wp:effectExtent l="0" t="0" r="0" b="0"/>
                <wp:docPr id="11" name="Rectangle 11" descr="blob:https://web.whatsapp.com/43e3d188-66ca-4f3b-849a-0257fe30809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11" o:spid="_x0000_s1026" o:spt="1" alt="blob:https://web.whatsapp.com/43e3d188-66ca-4f3b-849a-0257fe30809d"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HzJZ00gAAAAMBAAAPAAAAAAAAAAEAIAAAACIAAABkcnMvZG93bnJldi54bWxQ&#10;SwECFAAUAAAACACHTuJAl0ZbgDYCAABfBAAADgAAAAAAAAABACAAAAAhAQAAZHJzL2Uyb0RvYy54&#10;bWxQSwUGAAAAAAYABgBZAQAAyQUAAAAA&#10;">
                <v:fill on="f" focussize="0,0"/>
                <v:stroke on="f"/>
                <v:imagedata o:title=""/>
                <o:lock v:ext="edit" aspectratio="t"/>
                <w10:wrap type="none"/>
                <w10:anchorlock/>
              </v:rect>
            </w:pict>
          </mc:Fallback>
        </mc:AlternateContent>
      </w:r>
      <w:r>
        <w:rPr>
          <w:lang w:eastAsia="en-IN"/>
        </w:rPr>
        <mc:AlternateContent>
          <mc:Choice Requires="wps">
            <w:drawing>
              <wp:inline distT="0" distB="0" distL="0" distR="0">
                <wp:extent cx="304800" cy="304800"/>
                <wp:effectExtent l="0" t="0" r="0" b="0"/>
                <wp:docPr id="12" name="Rectangle 12" descr="blob:https://web.whatsapp.com/43e3d188-66ca-4f3b-849a-0257fe30809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12" o:spid="_x0000_s1026" o:spt="1" alt="blob:https://web.whatsapp.com/43e3d188-66ca-4f3b-849a-0257fe30809d"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HzJZ00gAAAAMBAAAPAAAAAAAAAAEAIAAAACIAAABkcnMvZG93bnJldi54bWxQ&#10;SwECFAAUAAAACACHTuJAZh+MyDYCAABfBAAADgAAAAAAAAABACAAAAAhAQAAZHJzL2Uyb0RvYy54&#10;bWxQSwUGAAAAAAYABgBZAQAAyQUAAAAA&#10;">
                <v:fill on="f" focussize="0,0"/>
                <v:stroke on="f"/>
                <v:imagedata o:title=""/>
                <o:lock v:ext="edit" aspectratio="t"/>
                <w10:wrap type="none"/>
                <w10:anchorlock/>
              </v:rect>
            </w:pict>
          </mc:Fallback>
        </mc:AlternateContent>
      </w:r>
      <w:del w:id="169" w:author="Pranav Venkatesh" w:date="2021-04-08T20:41:31Z">
        <w:commentRangeStart w:id="5"/>
        <w:r>
          <w:rPr>
            <w:lang w:eastAsia="en-IN"/>
          </w:rPr>
          <w:drawing>
            <wp:inline distT="0" distB="0" distL="0" distR="0">
              <wp:extent cx="1884680" cy="246634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1894728" cy="2478949"/>
                      </a:xfrm>
                      <a:prstGeom prst="rect">
                        <a:avLst/>
                      </a:prstGeom>
                    </pic:spPr>
                  </pic:pic>
                </a:graphicData>
              </a:graphic>
            </wp:inline>
          </w:drawing>
        </w:r>
        <w:commentRangeEnd w:id="5"/>
      </w:del>
      <w:r>
        <w:commentReference w:id="5"/>
      </w:r>
    </w:p>
    <w:p>
      <w:pPr>
        <w:jc w:val="center"/>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 xml:space="preserve">Figure 3: </w:t>
      </w:r>
      <w:r>
        <w:rPr>
          <w:rFonts w:ascii="Times New Roman" w:hAnsi="Times New Roman" w:cs="Times New Roman"/>
          <w:sz w:val="20"/>
          <w:szCs w:val="20"/>
          <w:shd w:val="clear" w:color="auto" w:fill="FFFFFF"/>
          <w:lang w:val="en-US"/>
        </w:rPr>
        <w:t>InceptionResnetv2 Overview</w:t>
      </w:r>
    </w:p>
    <w:p>
      <w:pPr>
        <w:tabs>
          <w:tab w:val="left" w:pos="5387"/>
        </w:tabs>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Faster RCNN, the successor of Fast RCNN and the original RCNN, is one of the most renowned deep convolutional networks with an Object Detection component and a Region Estimation Network(REN). The region proposals are predicted by a separate network instead of the implementation of a selective search algorithm on the feature maps. The faster neural network in place of the original algorithm is one of the main improvements of the Faster RCNN in comparison to the previous such object detection algorithms. The Region Estimation/Proposal Network is another major addition contributed by the Faster RCNN development. The feature maps are scaled down to decreased dimensions by a sliding window in the final stages of the initial CNN. Multiple likely regions are generated at each location of the sliding window based on default bounding boxes. Different sized boxes are tested for their probability of encompassing an object and their coordinates. Softmax probablity is considered for the conclusion of the best bounding box most likely to contain the object.The Region proposal network works primarily towards estimating the box coordinates and do not classify the bounded box objects. If a certain threshold of probability is passed by the bounding box it is proposed as a region of interest. Once the region of interest has been finalized, they are fed into the main network of pooling and fully connected layers of the Fast RCNN. The final layer is Softmax classification and a bounding box regressor is also inplace.Tensorflow’s implementation of the Fast RCNN model with Inception Resnet is one of their most accuracte models and hence. Has been considered as part of our ensemble structure.Once the classification has been made by the model, the object is bounded in the image along with its appropriate classified label.</w:t>
      </w:r>
    </w:p>
    <w:p>
      <w:pPr>
        <w:tabs>
          <w:tab w:val="left" w:pos="5387"/>
        </w:tabs>
        <w:jc w:val="both"/>
        <w:rPr>
          <w:rFonts w:ascii="Times New Roman" w:hAnsi="Times New Roman" w:cs="Times New Roman"/>
          <w:sz w:val="20"/>
          <w:szCs w:val="20"/>
          <w:shd w:val="clear" w:color="auto" w:fill="FFFFFF"/>
          <w:lang w:val="en-US"/>
        </w:rPr>
      </w:pPr>
    </w:p>
    <w:p>
      <w:pPr>
        <w:rPr>
          <w:rFonts w:ascii="Times New Roman" w:hAnsi="Times New Roman" w:cs="Times New Roman"/>
          <w:b/>
          <w:bCs/>
          <w:sz w:val="24"/>
          <w:szCs w:val="24"/>
          <w:shd w:val="clear" w:color="auto" w:fill="FFFFFF"/>
          <w:lang w:val="en-US"/>
        </w:rPr>
      </w:pPr>
      <w:r>
        <w:rPr>
          <w:rFonts w:ascii="Times New Roman" w:hAnsi="Times New Roman" w:cs="Times New Roman"/>
          <w:b/>
          <w:bCs/>
          <w:sz w:val="24"/>
          <w:szCs w:val="24"/>
          <w:shd w:val="clear" w:color="auto" w:fill="FFFFFF"/>
          <w:lang w:val="en-US"/>
        </w:rPr>
        <w:t>4  Experimental Results</w:t>
      </w:r>
    </w:p>
    <w:p>
      <w:pPr>
        <w:jc w:val="both"/>
        <w:rPr>
          <w:rFonts w:hint="default"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 xml:space="preserve">The entire framework was coded on a Ryzen 5 3600 @ 3.6 GHz, 16GB RAM PC. It is built upon MATLAB </w:t>
      </w:r>
      <w:commentRangeStart w:id="6"/>
      <w:commentRangeStart w:id="7"/>
      <w:r>
        <w:rPr>
          <w:rFonts w:ascii="Times New Roman" w:hAnsi="Times New Roman" w:cs="Times New Roman"/>
          <w:sz w:val="20"/>
          <w:szCs w:val="20"/>
          <w:shd w:val="clear" w:color="auto" w:fill="FFFFFF"/>
          <w:lang w:val="en-US"/>
        </w:rPr>
        <w:t xml:space="preserve">(deblurring module) and Python (object detection). </w:t>
      </w:r>
      <w:commentRangeEnd w:id="6"/>
      <w:r>
        <w:commentReference w:id="6"/>
      </w:r>
      <w:commentRangeEnd w:id="7"/>
      <w:r>
        <w:commentReference w:id="7"/>
      </w:r>
      <w:ins w:id="171" w:author="Pranav Venkatesh" w:date="2021-04-08T20:50:46Z">
        <w:r>
          <w:rPr>
            <w:rFonts w:hint="default"/>
            <w:lang w:val="en-US"/>
          </w:rPr>
          <w:t>Ma</w:t>
        </w:r>
      </w:ins>
      <w:ins w:id="172" w:author="Pranav Venkatesh" w:date="2021-04-08T20:50:47Z">
        <w:r>
          <w:rPr>
            <w:rFonts w:hint="default"/>
            <w:lang w:val="en-US"/>
          </w:rPr>
          <w:t>tlab</w:t>
        </w:r>
      </w:ins>
      <w:ins w:id="173" w:author="Pranav Venkatesh" w:date="2021-04-08T20:50:48Z">
        <w:r>
          <w:rPr>
            <w:rFonts w:hint="default"/>
            <w:lang w:val="en-US"/>
          </w:rPr>
          <w:t xml:space="preserve"> En</w:t>
        </w:r>
      </w:ins>
      <w:ins w:id="174" w:author="Pranav Venkatesh" w:date="2021-04-08T20:50:49Z">
        <w:r>
          <w:rPr>
            <w:rFonts w:hint="default"/>
            <w:lang w:val="en-US"/>
          </w:rPr>
          <w:t>gine</w:t>
        </w:r>
      </w:ins>
      <w:ins w:id="175" w:author="Pranav Venkatesh" w:date="2021-04-08T20:51:10Z">
        <w:r>
          <w:rPr>
            <w:rFonts w:hint="default"/>
            <w:lang w:val="en-US"/>
          </w:rPr>
          <w:t xml:space="preserve"> p</w:t>
        </w:r>
      </w:ins>
      <w:ins w:id="176" w:author="Pranav Venkatesh" w:date="2021-04-08T20:51:11Z">
        <w:r>
          <w:rPr>
            <w:rFonts w:hint="default"/>
            <w:lang w:val="en-US"/>
          </w:rPr>
          <w:t>ackag</w:t>
        </w:r>
      </w:ins>
      <w:ins w:id="177" w:author="Pranav Venkatesh" w:date="2021-04-08T20:51:12Z">
        <w:r>
          <w:rPr>
            <w:rFonts w:hint="default"/>
            <w:lang w:val="en-US"/>
          </w:rPr>
          <w:t>e</w:t>
        </w:r>
      </w:ins>
      <w:ins w:id="178" w:author="Pranav Venkatesh" w:date="2021-04-08T20:50:49Z">
        <w:r>
          <w:rPr>
            <w:rFonts w:hint="default"/>
            <w:lang w:val="en-US"/>
          </w:rPr>
          <w:t xml:space="preserve"> </w:t>
        </w:r>
      </w:ins>
      <w:ins w:id="179" w:author="Pranav Venkatesh" w:date="2021-04-08T20:50:56Z">
        <w:r>
          <w:rPr>
            <w:rFonts w:hint="default"/>
            <w:lang w:val="en-US"/>
          </w:rPr>
          <w:t>was</w:t>
        </w:r>
      </w:ins>
      <w:ins w:id="180" w:author="Pranav Venkatesh" w:date="2021-04-08T20:50:57Z">
        <w:r>
          <w:rPr>
            <w:rFonts w:hint="default"/>
            <w:lang w:val="en-US"/>
          </w:rPr>
          <w:t xml:space="preserve"> ut</w:t>
        </w:r>
      </w:ins>
      <w:ins w:id="181" w:author="Pranav Venkatesh" w:date="2021-04-08T20:50:58Z">
        <w:r>
          <w:rPr>
            <w:rFonts w:hint="default"/>
            <w:lang w:val="en-US"/>
          </w:rPr>
          <w:t>iliz</w:t>
        </w:r>
      </w:ins>
      <w:ins w:id="182" w:author="Pranav Venkatesh" w:date="2021-04-08T20:50:59Z">
        <w:r>
          <w:rPr>
            <w:rFonts w:hint="default"/>
            <w:lang w:val="en-US"/>
          </w:rPr>
          <w:t>ed for</w:t>
        </w:r>
      </w:ins>
      <w:ins w:id="183" w:author="Pranav Venkatesh" w:date="2021-04-08T20:51:00Z">
        <w:r>
          <w:rPr>
            <w:rFonts w:hint="default"/>
            <w:lang w:val="en-US"/>
          </w:rPr>
          <w:t xml:space="preserve"> the </w:t>
        </w:r>
      </w:ins>
      <w:ins w:id="184" w:author="Pranav Venkatesh" w:date="2021-04-08T20:51:01Z">
        <w:r>
          <w:rPr>
            <w:rFonts w:hint="default"/>
            <w:lang w:val="en-US"/>
          </w:rPr>
          <w:t>in</w:t>
        </w:r>
      </w:ins>
      <w:ins w:id="185" w:author="Pranav Venkatesh" w:date="2021-04-08T20:51:02Z">
        <w:r>
          <w:rPr>
            <w:rFonts w:hint="default"/>
            <w:lang w:val="en-US"/>
          </w:rPr>
          <w:t>tegra</w:t>
        </w:r>
      </w:ins>
      <w:ins w:id="186" w:author="Pranav Venkatesh" w:date="2021-04-08T20:51:03Z">
        <w:r>
          <w:rPr>
            <w:rFonts w:hint="default"/>
            <w:lang w:val="en-US"/>
          </w:rPr>
          <w:t>ti</w:t>
        </w:r>
      </w:ins>
      <w:ins w:id="187" w:author="Pranav Venkatesh" w:date="2021-04-08T20:51:04Z">
        <w:r>
          <w:rPr>
            <w:rFonts w:hint="default"/>
            <w:lang w:val="en-US"/>
          </w:rPr>
          <w:t xml:space="preserve">on </w:t>
        </w:r>
      </w:ins>
      <w:ins w:id="188" w:author="Pranav Venkatesh" w:date="2021-04-08T20:51:06Z">
        <w:r>
          <w:rPr>
            <w:rFonts w:hint="default"/>
            <w:lang w:val="en-US"/>
          </w:rPr>
          <w:t>proce</w:t>
        </w:r>
      </w:ins>
      <w:ins w:id="189" w:author="Pranav Venkatesh" w:date="2021-04-08T20:51:07Z">
        <w:r>
          <w:rPr>
            <w:rFonts w:hint="default"/>
            <w:lang w:val="en-US"/>
          </w:rPr>
          <w:t>ss</w:t>
        </w:r>
      </w:ins>
      <w:ins w:id="190" w:author="Pranav Venkatesh" w:date="2021-04-08T20:51:15Z">
        <w:r>
          <w:rPr>
            <w:rFonts w:hint="default"/>
            <w:lang w:val="en-US"/>
          </w:rPr>
          <w:t>.</w:t>
        </w:r>
      </w:ins>
    </w:p>
    <w:p>
      <w:p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 xml:space="preserve">To evaluate the higher visual enhancement of our blur-removal algorithm, an extensive comparison was drawn among recent works in underwater image deblurring. Figure 4 showcases the visual enhancements of our model in comparison with the ground truth and other existent works. Hence it can be inferred that our deblurring module provides a much more visually refined output suitable for further image operations (in this case, object detection). </w:t>
      </w:r>
    </w:p>
    <w:p>
      <w:pPr>
        <w:jc w:val="both"/>
        <w:rPr>
          <w:rFonts w:ascii="Times New Roman" w:hAnsi="Times New Roman" w:cs="Times New Roman"/>
          <w:sz w:val="20"/>
          <w:szCs w:val="20"/>
          <w:shd w:val="clear" w:color="auto" w:fill="FFFFFF"/>
          <w:lang w:val="en-US"/>
        </w:rPr>
      </w:pPr>
      <w:r>
        <w:rPr>
          <w:lang w:eastAsia="en-IN"/>
        </w:rPr>
        <w:drawing>
          <wp:inline distT="0" distB="0" distL="0" distR="0">
            <wp:extent cx="5731510" cy="13696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stretch>
                      <a:fillRect/>
                    </a:stretch>
                  </pic:blipFill>
                  <pic:spPr>
                    <a:xfrm>
                      <a:off x="0" y="0"/>
                      <a:ext cx="5731510" cy="1369695"/>
                    </a:xfrm>
                    <a:prstGeom prst="rect">
                      <a:avLst/>
                    </a:prstGeom>
                  </pic:spPr>
                </pic:pic>
              </a:graphicData>
            </a:graphic>
          </wp:inline>
        </w:drawing>
      </w:r>
    </w:p>
    <w:p>
      <w:pPr>
        <w:pStyle w:val="14"/>
        <w:numPr>
          <w:ilvl w:val="0"/>
          <w:numId w:val="1"/>
        </w:num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Captured Image             (b) Deblurred Image of Iqbal et.al [20]       (c) DeepRecog deblurred image</w:t>
      </w:r>
    </w:p>
    <w:p>
      <w:pPr>
        <w:jc w:val="both"/>
        <w:rPr>
          <w:rFonts w:ascii="Times New Roman" w:hAnsi="Times New Roman" w:cs="Times New Roman"/>
          <w:sz w:val="20"/>
          <w:szCs w:val="20"/>
          <w:shd w:val="clear" w:color="auto" w:fill="FFFFFF"/>
          <w:lang w:val="en-US"/>
        </w:rPr>
      </w:pPr>
    </w:p>
    <w:p>
      <w:pPr>
        <w:jc w:val="both"/>
        <w:rPr>
          <w:rFonts w:ascii="Times New Roman" w:hAnsi="Times New Roman" w:cs="Times New Roman"/>
          <w:sz w:val="20"/>
          <w:szCs w:val="20"/>
          <w:shd w:val="clear" w:color="auto" w:fill="FFFFFF"/>
          <w:lang w:val="en-US"/>
        </w:rPr>
      </w:pPr>
      <w:r>
        <w:rPr>
          <w:lang w:eastAsia="en-IN"/>
        </w:rPr>
        <w:drawing>
          <wp:inline distT="0" distB="0" distL="0" distR="0">
            <wp:extent cx="5731510" cy="13912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
                    <a:stretch>
                      <a:fillRect/>
                    </a:stretch>
                  </pic:blipFill>
                  <pic:spPr>
                    <a:xfrm>
                      <a:off x="0" y="0"/>
                      <a:ext cx="5731510" cy="1391285"/>
                    </a:xfrm>
                    <a:prstGeom prst="rect">
                      <a:avLst/>
                    </a:prstGeom>
                  </pic:spPr>
                </pic:pic>
              </a:graphicData>
            </a:graphic>
          </wp:inline>
        </w:drawing>
      </w:r>
    </w:p>
    <w:p>
      <w:pPr>
        <w:pStyle w:val="14"/>
        <w:numPr>
          <w:ilvl w:val="0"/>
          <w:numId w:val="1"/>
        </w:num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Captured Image             (b) Deblurred Image of Stephen et.al [21]       (c) DeepRecog deblurred image</w:t>
      </w:r>
    </w:p>
    <w:p>
      <w:pPr>
        <w:jc w:val="both"/>
        <w:rPr>
          <w:rFonts w:ascii="Times New Roman" w:hAnsi="Times New Roman" w:cs="Times New Roman"/>
          <w:sz w:val="20"/>
          <w:szCs w:val="20"/>
          <w:shd w:val="clear" w:color="auto" w:fill="FFFFFF"/>
          <w:lang w:val="en-US"/>
        </w:rPr>
      </w:pPr>
      <w:r>
        <w:rPr>
          <w:lang w:eastAsia="en-IN"/>
        </w:rPr>
        <w:drawing>
          <wp:inline distT="0" distB="0" distL="0" distR="0">
            <wp:extent cx="5731510" cy="140017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a:srcRect b="13495"/>
                    <a:stretch>
                      <a:fillRect/>
                    </a:stretch>
                  </pic:blipFill>
                  <pic:spPr>
                    <a:xfrm>
                      <a:off x="0" y="0"/>
                      <a:ext cx="5731510" cy="1400175"/>
                    </a:xfrm>
                    <a:prstGeom prst="rect">
                      <a:avLst/>
                    </a:prstGeom>
                    <a:ln>
                      <a:noFill/>
                    </a:ln>
                  </pic:spPr>
                </pic:pic>
              </a:graphicData>
            </a:graphic>
          </wp:inline>
        </w:drawing>
      </w:r>
    </w:p>
    <w:p>
      <w:pPr>
        <w:pStyle w:val="14"/>
        <w:numPr>
          <w:ilvl w:val="0"/>
          <w:numId w:val="2"/>
        </w:num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Captured Image             (b) Deblurred Image of Y-T.Peng [22]       (c) DeepRecog deblurred image</w:t>
      </w:r>
    </w:p>
    <w:p>
      <w:pPr>
        <w:jc w:val="both"/>
        <w:rPr>
          <w:rFonts w:ascii="Times New Roman" w:hAnsi="Times New Roman" w:cs="Times New Roman"/>
          <w:sz w:val="20"/>
          <w:szCs w:val="20"/>
          <w:shd w:val="clear" w:color="auto" w:fill="FFFFFF"/>
          <w:lang w:val="en-US"/>
        </w:rPr>
      </w:pPr>
    </w:p>
    <w:p>
      <w:pPr>
        <w:jc w:val="both"/>
        <w:rPr>
          <w:rFonts w:ascii="Times New Roman" w:hAnsi="Times New Roman" w:cs="Times New Roman"/>
          <w:sz w:val="20"/>
          <w:szCs w:val="20"/>
          <w:shd w:val="clear" w:color="auto" w:fill="FFFFFF"/>
          <w:lang w:val="en-US"/>
        </w:rPr>
      </w:pPr>
      <w:r>
        <w:rPr>
          <w:lang w:eastAsia="en-IN"/>
        </w:rPr>
        <w:drawing>
          <wp:inline distT="0" distB="0" distL="0" distR="0">
            <wp:extent cx="5731510" cy="15100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2"/>
                    <a:stretch>
                      <a:fillRect/>
                    </a:stretch>
                  </pic:blipFill>
                  <pic:spPr>
                    <a:xfrm>
                      <a:off x="0" y="0"/>
                      <a:ext cx="5731510" cy="1510030"/>
                    </a:xfrm>
                    <a:prstGeom prst="rect">
                      <a:avLst/>
                    </a:prstGeom>
                  </pic:spPr>
                </pic:pic>
              </a:graphicData>
            </a:graphic>
          </wp:inline>
        </w:drawing>
      </w:r>
    </w:p>
    <w:p>
      <w:pPr>
        <w:pStyle w:val="14"/>
        <w:numPr>
          <w:ilvl w:val="0"/>
          <w:numId w:val="3"/>
        </w:num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Captured Image             (b) Deblurred Image of Hitam et.al [23]       (c) DeepRecog deblurred image</w:t>
      </w:r>
    </w:p>
    <w:p>
      <w:pPr>
        <w:pStyle w:val="14"/>
        <w:jc w:val="both"/>
        <w:rPr>
          <w:rFonts w:ascii="Times New Roman" w:hAnsi="Times New Roman" w:cs="Times New Roman"/>
          <w:sz w:val="20"/>
          <w:szCs w:val="20"/>
          <w:shd w:val="clear" w:color="auto" w:fill="FFFFFF"/>
          <w:lang w:val="en-US"/>
        </w:rPr>
      </w:pPr>
    </w:p>
    <w:p>
      <w:pPr>
        <w:jc w:val="center"/>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 xml:space="preserve">Figure 4: </w:t>
      </w:r>
      <w:r>
        <w:rPr>
          <w:rFonts w:ascii="Times New Roman" w:hAnsi="Times New Roman" w:cs="Times New Roman"/>
          <w:sz w:val="20"/>
          <w:szCs w:val="20"/>
          <w:shd w:val="clear" w:color="auto" w:fill="FFFFFF"/>
          <w:lang w:val="en-US"/>
        </w:rPr>
        <w:t>DeepRecog deblurring effects comparison with existing works</w:t>
      </w:r>
    </w:p>
    <w:p>
      <w:pPr>
        <w:jc w:val="both"/>
        <w:rPr>
          <w:rFonts w:ascii="Times New Roman" w:hAnsi="Times New Roman" w:cs="Times New Roman"/>
          <w:b/>
          <w:sz w:val="20"/>
          <w:szCs w:val="20"/>
          <w:shd w:val="clear" w:color="auto" w:fill="FFFFFF"/>
          <w:lang w:val="en-US"/>
        </w:rPr>
      </w:pPr>
    </w:p>
    <w:p>
      <w:p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Since the availability of a CUDA compatible GPU is highly beneficial, a Google Colab environment was used for training. The general method to calculate the value of Average Precision (AP) is to estimate the area under the Precision-Recall curve. mAP can be determined as the average of AP. Talking in particular to object detection, the mAP score is calculated by computing the mean AP over all IoU thresholds, depending upon the specific parameters of the model. A total of 1000 images [per class] were trained on the model for 50 epochs. Figure 5 shows the metrics which threw a mAP accuracy score of 0.95, precision of 0.88 and recall of 0.0.93. Table 1 draws a comparative analysis of our ensemble with existing models for underwater object detection.</w:t>
      </w:r>
    </w:p>
    <w:p>
      <w:pPr>
        <w:jc w:val="both"/>
        <w:rPr>
          <w:rFonts w:ascii="Times New Roman" w:hAnsi="Times New Roman" w:cs="Times New Roman"/>
          <w:sz w:val="20"/>
          <w:szCs w:val="20"/>
          <w:shd w:val="clear" w:color="auto" w:fill="FFFFFF"/>
          <w:lang w:val="en-US"/>
        </w:rPr>
      </w:pPr>
      <w:r>
        <w:rPr>
          <w:rFonts w:ascii="Times New Roman" w:hAnsi="Times New Roman" w:cs="Times New Roman"/>
          <w:b/>
          <w:sz w:val="20"/>
          <w:szCs w:val="20"/>
          <w:shd w:val="clear" w:color="auto" w:fill="FFFFFF"/>
          <w:lang w:val="en-US"/>
        </w:rPr>
        <w:t>Table 1:</w:t>
      </w:r>
      <w:r>
        <w:rPr>
          <w:rFonts w:ascii="Times New Roman" w:hAnsi="Times New Roman" w:cs="Times New Roman"/>
          <w:sz w:val="20"/>
          <w:szCs w:val="20"/>
          <w:shd w:val="clear" w:color="auto" w:fill="FFFFFF"/>
          <w:lang w:val="en-US"/>
        </w:rPr>
        <w:t xml:space="preserve"> Object Detection Model Comparisons</w:t>
      </w:r>
    </w:p>
    <w:tbl>
      <w:tblPr>
        <w:tblStyle w:val="13"/>
        <w:tblW w:w="9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08"/>
        <w:gridCol w:w="45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spacing w:after="0" w:line="240" w:lineRule="auto"/>
              <w:jc w:val="both"/>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 xml:space="preserve">Model </w:t>
            </w:r>
          </w:p>
        </w:tc>
        <w:tc>
          <w:tcPr>
            <w:tcW w:w="4508" w:type="dxa"/>
          </w:tcPr>
          <w:p>
            <w:pPr>
              <w:spacing w:after="0" w:line="240" w:lineRule="auto"/>
              <w:jc w:val="both"/>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Mean Average Precision (mAP)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spacing w:after="0" w:line="240" w:lineRule="auto"/>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Faster RCNN</w:t>
            </w:r>
          </w:p>
        </w:tc>
        <w:tc>
          <w:tcPr>
            <w:tcW w:w="4508" w:type="dxa"/>
          </w:tcPr>
          <w:p>
            <w:pPr>
              <w:spacing w:after="0" w:line="240" w:lineRule="auto"/>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spacing w:after="0" w:line="240" w:lineRule="auto"/>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FasterRCNN + VGG16</w:t>
            </w:r>
          </w:p>
        </w:tc>
        <w:tc>
          <w:tcPr>
            <w:tcW w:w="4508" w:type="dxa"/>
          </w:tcPr>
          <w:p>
            <w:pPr>
              <w:spacing w:after="0" w:line="240" w:lineRule="auto"/>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spacing w:after="0" w:line="240" w:lineRule="auto"/>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YOLOv3</w:t>
            </w:r>
          </w:p>
        </w:tc>
        <w:tc>
          <w:tcPr>
            <w:tcW w:w="4508" w:type="dxa"/>
          </w:tcPr>
          <w:p>
            <w:pPr>
              <w:spacing w:after="0" w:line="240" w:lineRule="auto"/>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0.89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08" w:type="dxa"/>
          </w:tcPr>
          <w:p>
            <w:pPr>
              <w:spacing w:after="0" w:line="240" w:lineRule="auto"/>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DeepRecog Ensemble</w:t>
            </w:r>
          </w:p>
        </w:tc>
        <w:tc>
          <w:tcPr>
            <w:tcW w:w="4508" w:type="dxa"/>
          </w:tcPr>
          <w:p>
            <w:pPr>
              <w:spacing w:after="0" w:line="240" w:lineRule="auto"/>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0.95</w:t>
            </w:r>
          </w:p>
        </w:tc>
      </w:tr>
    </w:tbl>
    <w:p>
      <w:pPr>
        <w:jc w:val="both"/>
        <w:rPr>
          <w:rFonts w:ascii="Times New Roman" w:hAnsi="Times New Roman" w:cs="Times New Roman"/>
          <w:sz w:val="20"/>
          <w:szCs w:val="20"/>
          <w:shd w:val="clear" w:color="auto" w:fill="FFFFFF"/>
          <w:lang w:val="en-US"/>
        </w:rPr>
      </w:pPr>
    </w:p>
    <w:p>
      <w:pPr>
        <w:jc w:val="both"/>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t xml:space="preserve">The training and validation losses of the model can be seen in Figure 6 . In both cases, it can be observed that loss is almost negligent as both graphs tend towards zero. Figure 7 showcases the final results of our DeepRecog framework that recognizes the target objects present in the image. </w:t>
      </w:r>
    </w:p>
    <w:p>
      <w:pPr>
        <w:jc w:val="both"/>
        <w:rPr>
          <w:rFonts w:ascii="Times New Roman" w:hAnsi="Times New Roman" w:cs="Times New Roman"/>
          <w:sz w:val="20"/>
          <w:szCs w:val="20"/>
          <w:shd w:val="clear" w:color="auto" w:fill="FFFFFF"/>
          <w:lang w:val="en-US"/>
        </w:rPr>
      </w:pPr>
    </w:p>
    <w:p>
      <w:pPr>
        <w:jc w:val="center"/>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eastAsia="en-IN"/>
        </w:rPr>
        <w:drawing>
          <wp:inline distT="0" distB="0" distL="114300" distR="114300">
            <wp:extent cx="4256405" cy="1461135"/>
            <wp:effectExtent l="0" t="0" r="0" b="5715"/>
            <wp:docPr id="16" name="Picture 16" descr="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etrics"/>
                    <pic:cNvPicPr>
                      <a:picLocks noChangeAspect="1"/>
                    </pic:cNvPicPr>
                  </pic:nvPicPr>
                  <pic:blipFill>
                    <a:blip r:embed="rId23"/>
                    <a:srcRect t="14530" b="2565"/>
                    <a:stretch>
                      <a:fillRect/>
                    </a:stretch>
                  </pic:blipFill>
                  <pic:spPr>
                    <a:xfrm>
                      <a:off x="0" y="0"/>
                      <a:ext cx="4283412" cy="1470951"/>
                    </a:xfrm>
                    <a:prstGeom prst="rect">
                      <a:avLst/>
                    </a:prstGeom>
                    <a:ln>
                      <a:noFill/>
                    </a:ln>
                  </pic:spPr>
                </pic:pic>
              </a:graphicData>
            </a:graphic>
          </wp:inline>
        </w:drawing>
      </w:r>
    </w:p>
    <w:p>
      <w:pPr>
        <w:jc w:val="center"/>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 xml:space="preserve">Figure 5: </w:t>
      </w:r>
      <w:r>
        <w:rPr>
          <w:rFonts w:ascii="Times New Roman" w:hAnsi="Times New Roman" w:cs="Times New Roman"/>
          <w:sz w:val="20"/>
          <w:szCs w:val="20"/>
          <w:shd w:val="clear" w:color="auto" w:fill="FFFFFF"/>
          <w:lang w:val="en-US"/>
        </w:rPr>
        <w:t>DeepRecog object detection metrics</w:t>
      </w:r>
    </w:p>
    <w:p>
      <w:pPr>
        <w:jc w:val="both"/>
        <w:rPr>
          <w:rFonts w:ascii="Times New Roman" w:hAnsi="Times New Roman" w:cs="Times New Roman"/>
          <w:sz w:val="20"/>
          <w:szCs w:val="20"/>
          <w:shd w:val="clear" w:color="auto" w:fill="FFFFFF"/>
          <w:lang w:val="en-US"/>
        </w:rPr>
      </w:pPr>
    </w:p>
    <w:p>
      <w:pPr>
        <w:jc w:val="center"/>
        <w:rPr>
          <w:rFonts w:ascii="Times New Roman" w:hAnsi="Times New Roman" w:cs="Times New Roman"/>
          <w:sz w:val="20"/>
          <w:szCs w:val="20"/>
          <w:shd w:val="clear" w:color="auto" w:fill="FFFFFF"/>
          <w:lang w:val="en-US"/>
        </w:rPr>
      </w:pPr>
      <w:r>
        <w:rPr>
          <w:lang w:eastAsia="en-IN"/>
        </w:rPr>
        <w:drawing>
          <wp:inline distT="0" distB="0" distL="0" distR="0">
            <wp:extent cx="4256405" cy="27178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stretch>
                      <a:fillRect/>
                    </a:stretch>
                  </pic:blipFill>
                  <pic:spPr>
                    <a:xfrm>
                      <a:off x="0" y="0"/>
                      <a:ext cx="4257551" cy="2718399"/>
                    </a:xfrm>
                    <a:prstGeom prst="rect">
                      <a:avLst/>
                    </a:prstGeom>
                  </pic:spPr>
                </pic:pic>
              </a:graphicData>
            </a:graphic>
          </wp:inline>
        </w:drawing>
      </w:r>
    </w:p>
    <w:p>
      <w:pPr>
        <w:jc w:val="both"/>
        <w:rPr>
          <w:rFonts w:ascii="Times New Roman" w:hAnsi="Times New Roman" w:cs="Times New Roman"/>
          <w:sz w:val="20"/>
          <w:szCs w:val="20"/>
          <w:shd w:val="clear" w:color="auto" w:fill="FFFFFF"/>
          <w:lang w:val="en-US"/>
        </w:rPr>
      </w:pPr>
    </w:p>
    <w:p>
      <w:pPr>
        <w:jc w:val="center"/>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 xml:space="preserve">Figure 6: </w:t>
      </w:r>
      <w:r>
        <w:rPr>
          <w:rFonts w:ascii="Times New Roman" w:hAnsi="Times New Roman" w:cs="Times New Roman"/>
          <w:sz w:val="20"/>
          <w:szCs w:val="20"/>
          <w:shd w:val="clear" w:color="auto" w:fill="FFFFFF"/>
          <w:lang w:val="en-US"/>
        </w:rPr>
        <w:t>Training and Validation curves of the ensemble detection module</w:t>
      </w:r>
    </w:p>
    <w:p>
      <w:pPr>
        <w:rPr>
          <w:rFonts w:ascii="Times New Roman" w:hAnsi="Times New Roman" w:cs="Times New Roman"/>
          <w:sz w:val="20"/>
          <w:szCs w:val="20"/>
          <w:shd w:val="clear" w:color="auto" w:fill="FFFFFF"/>
          <w:lang w:val="en-US"/>
        </w:rPr>
      </w:pPr>
    </w:p>
    <w:p>
      <w:pPr>
        <w:jc w:val="center"/>
        <w:rPr>
          <w:rFonts w:ascii="Times New Roman" w:hAnsi="Times New Roman" w:cs="Times New Roman"/>
          <w:sz w:val="20"/>
          <w:szCs w:val="20"/>
          <w:shd w:val="clear" w:color="auto" w:fill="FFFFFF"/>
          <w:lang w:val="en-US"/>
        </w:rPr>
      </w:pPr>
      <w:r>
        <w:rPr>
          <w:lang w:eastAsia="en-IN"/>
        </w:rPr>
        <w:t xml:space="preserve">        </w:t>
      </w:r>
      <w:r>
        <w:rPr>
          <w:lang w:eastAsia="en-IN"/>
        </w:rPr>
        <w:drawing>
          <wp:inline distT="0" distB="0" distL="0" distR="0">
            <wp:extent cx="3950970" cy="2835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3959554" cy="2841793"/>
                    </a:xfrm>
                    <a:prstGeom prst="rect">
                      <a:avLst/>
                    </a:prstGeom>
                  </pic:spPr>
                </pic:pic>
              </a:graphicData>
            </a:graphic>
          </wp:inline>
        </w:drawing>
      </w:r>
    </w:p>
    <w:p>
      <w:pPr>
        <w:jc w:val="center"/>
        <w:rPr>
          <w:rFonts w:ascii="Times New Roman" w:hAnsi="Times New Roman" w:cs="Times New Roman"/>
          <w:b/>
          <w:sz w:val="20"/>
          <w:szCs w:val="20"/>
          <w:shd w:val="clear" w:color="auto" w:fill="FFFFFF"/>
          <w:lang w:val="en-US"/>
        </w:rPr>
      </w:pPr>
      <w:r>
        <w:rPr>
          <w:rFonts w:ascii="Times New Roman" w:hAnsi="Times New Roman" w:cs="Times New Roman"/>
          <w:b/>
          <w:sz w:val="20"/>
          <w:szCs w:val="20"/>
          <w:shd w:val="clear" w:color="auto" w:fill="FFFFFF"/>
          <w:lang w:val="en-US"/>
        </w:rPr>
        <w:t xml:space="preserve">Figure 7: </w:t>
      </w:r>
      <w:r>
        <w:rPr>
          <w:rFonts w:ascii="Times New Roman" w:hAnsi="Times New Roman" w:cs="Times New Roman"/>
          <w:sz w:val="20"/>
          <w:szCs w:val="20"/>
          <w:shd w:val="clear" w:color="auto" w:fill="FFFFFF"/>
          <w:lang w:val="en-US"/>
        </w:rPr>
        <w:t>DeepRecog object detection metrics</w:t>
      </w:r>
    </w:p>
    <w:p>
      <w:pPr>
        <w:jc w:val="both"/>
        <w:rPr>
          <w:rFonts w:ascii="Times New Roman" w:hAnsi="Times New Roman" w:cs="Times New Roman"/>
          <w:sz w:val="20"/>
          <w:szCs w:val="20"/>
          <w:shd w:val="clear" w:color="auto" w:fill="FFFFFF"/>
          <w:lang w:val="en-US"/>
        </w:rPr>
      </w:pPr>
    </w:p>
    <w:p>
      <w:pPr>
        <w:rPr>
          <w:rFonts w:ascii="Times New Roman" w:hAnsi="Times New Roman" w:cs="Times New Roman"/>
          <w:sz w:val="20"/>
          <w:szCs w:val="20"/>
          <w:shd w:val="clear" w:color="auto" w:fill="FFFFFF"/>
          <w:lang w:val="en-US"/>
        </w:rPr>
      </w:pPr>
      <w:r>
        <w:rPr>
          <w:rFonts w:ascii="Times New Roman" w:hAnsi="Times New Roman" w:cs="Times New Roman"/>
          <w:sz w:val="20"/>
          <w:szCs w:val="20"/>
          <w:shd w:val="clear" w:color="auto" w:fill="FFFFFF"/>
          <w:lang w:val="en-US"/>
        </w:rPr>
        <w:br w:type="textWrapping"/>
      </w:r>
      <w:r>
        <w:rPr>
          <w:rFonts w:ascii="Times New Roman" w:hAnsi="Times New Roman" w:cs="Times New Roman"/>
          <w:b/>
          <w:bCs/>
          <w:sz w:val="24"/>
          <w:szCs w:val="24"/>
          <w:shd w:val="clear" w:color="auto" w:fill="FFFFFF"/>
          <w:lang w:val="en-US"/>
        </w:rPr>
        <w:t xml:space="preserve">6  </w:t>
      </w:r>
      <w:commentRangeStart w:id="8"/>
      <w:r>
        <w:rPr>
          <w:rFonts w:ascii="Times New Roman" w:hAnsi="Times New Roman" w:cs="Times New Roman"/>
          <w:b/>
          <w:bCs/>
          <w:sz w:val="24"/>
          <w:szCs w:val="24"/>
          <w:shd w:val="clear" w:color="auto" w:fill="FFFFFF"/>
          <w:lang w:val="en-US"/>
        </w:rPr>
        <w:t>Conclusion</w:t>
      </w:r>
      <w:commentRangeEnd w:id="8"/>
      <w:r>
        <w:commentReference w:id="8"/>
      </w:r>
    </w:p>
    <w:p>
      <w:pPr>
        <w:jc w:val="both"/>
        <w:rPr>
          <w:rFonts w:ascii="Times New Roman" w:hAnsi="Times New Roman" w:cs="Times New Roman"/>
          <w:sz w:val="20"/>
          <w:szCs w:val="20"/>
          <w:shd w:val="clear" w:color="auto" w:fill="FFFFFF"/>
          <w:lang w:val="en-US"/>
        </w:rPr>
      </w:pPr>
      <w:commentRangeStart w:id="9"/>
      <w:r>
        <w:rPr>
          <w:rFonts w:ascii="Times New Roman" w:hAnsi="Times New Roman" w:cs="Times New Roman"/>
          <w:sz w:val="20"/>
          <w:szCs w:val="20"/>
          <w:shd w:val="clear" w:color="auto" w:fill="FFFFFF"/>
          <w:lang w:val="en-US"/>
        </w:rPr>
        <w:t>DeepRecog accomplishes the combinational proposal of integrating deblurring and object detection into a single application</w:t>
      </w:r>
      <w:commentRangeEnd w:id="9"/>
      <w:r>
        <w:commentReference w:id="9"/>
      </w:r>
      <w:r>
        <w:rPr>
          <w:rFonts w:ascii="Times New Roman" w:hAnsi="Times New Roman" w:cs="Times New Roman"/>
          <w:sz w:val="20"/>
          <w:szCs w:val="20"/>
          <w:shd w:val="clear" w:color="auto" w:fill="FFFFFF"/>
          <w:lang w:val="en-US"/>
        </w:rPr>
        <w:t xml:space="preserve"> entity focused towards marine resource research and improving AUV vision</w:t>
      </w:r>
      <w:ins w:id="191" w:author="Pranav Venkatesh" w:date="2021-04-08T20:51:45Z">
        <w:r>
          <w:rPr>
            <w:rFonts w:hint="default" w:ascii="Times New Roman" w:hAnsi="Times New Roman" w:cs="Times New Roman"/>
            <w:sz w:val="20"/>
            <w:szCs w:val="20"/>
            <w:shd w:val="clear" w:color="auto" w:fill="FFFFFF"/>
            <w:lang w:val="en-US"/>
          </w:rPr>
          <w:t>.</w:t>
        </w:r>
      </w:ins>
      <w:ins w:id="192" w:author="Pranav Venkatesh" w:date="2021-04-08T20:58:48Z">
        <w:r>
          <w:rPr>
            <w:rFonts w:hint="default" w:ascii="Times New Roman" w:hAnsi="Times New Roman" w:cs="Times New Roman"/>
            <w:sz w:val="20"/>
            <w:szCs w:val="20"/>
            <w:shd w:val="clear" w:color="auto" w:fill="FFFFFF"/>
            <w:lang w:val="en-US"/>
          </w:rPr>
          <w:t>.</w:t>
        </w:r>
      </w:ins>
      <w:ins w:id="193" w:author="Pranav Venkatesh" w:date="2021-04-08T20:58:49Z">
        <w:r>
          <w:rPr>
            <w:rFonts w:hint="default" w:ascii="Times New Roman" w:hAnsi="Times New Roman" w:cs="Times New Roman"/>
            <w:sz w:val="20"/>
            <w:szCs w:val="20"/>
            <w:shd w:val="clear" w:color="auto" w:fill="FFFFFF"/>
            <w:lang w:val="en-US"/>
          </w:rPr>
          <w:t xml:space="preserve"> </w:t>
        </w:r>
      </w:ins>
      <w:ins w:id="194" w:author="Pranav Venkatesh" w:date="2021-04-08T21:02:48Z">
        <w:r>
          <w:rPr>
            <w:rFonts w:hint="default" w:ascii="Times New Roman" w:hAnsi="Times New Roman" w:cs="Times New Roman"/>
            <w:sz w:val="20"/>
            <w:szCs w:val="20"/>
            <w:shd w:val="clear" w:color="auto" w:fill="FFFFFF"/>
            <w:lang w:val="en-US"/>
          </w:rPr>
          <w:t>T</w:t>
        </w:r>
      </w:ins>
      <w:ins w:id="195" w:author="Pranav Venkatesh" w:date="2021-04-08T21:02:49Z">
        <w:r>
          <w:rPr>
            <w:rFonts w:hint="default" w:ascii="Times New Roman" w:hAnsi="Times New Roman" w:cs="Times New Roman"/>
            <w:sz w:val="20"/>
            <w:szCs w:val="20"/>
            <w:shd w:val="clear" w:color="auto" w:fill="FFFFFF"/>
            <w:lang w:val="en-US"/>
          </w:rPr>
          <w:t xml:space="preserve">he </w:t>
        </w:r>
      </w:ins>
      <w:ins w:id="196" w:author="Pranav Venkatesh" w:date="2021-04-08T21:02:50Z">
        <w:r>
          <w:rPr>
            <w:rFonts w:hint="default" w:ascii="Times New Roman" w:hAnsi="Times New Roman" w:cs="Times New Roman"/>
            <w:sz w:val="20"/>
            <w:szCs w:val="20"/>
            <w:shd w:val="clear" w:color="auto" w:fill="FFFFFF"/>
            <w:lang w:val="en-US"/>
          </w:rPr>
          <w:t>CNN</w:t>
        </w:r>
      </w:ins>
      <w:ins w:id="197" w:author="Pranav Venkatesh" w:date="2021-04-08T21:02:51Z">
        <w:r>
          <w:rPr>
            <w:rFonts w:hint="default" w:ascii="Times New Roman" w:hAnsi="Times New Roman" w:cs="Times New Roman"/>
            <w:sz w:val="20"/>
            <w:szCs w:val="20"/>
            <w:shd w:val="clear" w:color="auto" w:fill="FFFFFF"/>
            <w:lang w:val="en-US"/>
          </w:rPr>
          <w:t xml:space="preserve"> b</w:t>
        </w:r>
      </w:ins>
      <w:ins w:id="198" w:author="Pranav Venkatesh" w:date="2021-04-08T21:02:52Z">
        <w:r>
          <w:rPr>
            <w:rFonts w:hint="default" w:ascii="Times New Roman" w:hAnsi="Times New Roman" w:cs="Times New Roman"/>
            <w:sz w:val="20"/>
            <w:szCs w:val="20"/>
            <w:shd w:val="clear" w:color="auto" w:fill="FFFFFF"/>
            <w:lang w:val="en-US"/>
          </w:rPr>
          <w:t xml:space="preserve">ased </w:t>
        </w:r>
      </w:ins>
      <w:ins w:id="199" w:author="Pranav Venkatesh" w:date="2021-04-08T21:02:54Z">
        <w:r>
          <w:rPr>
            <w:rFonts w:hint="default" w:ascii="Times New Roman" w:hAnsi="Times New Roman" w:cs="Times New Roman"/>
            <w:sz w:val="20"/>
            <w:szCs w:val="20"/>
            <w:shd w:val="clear" w:color="auto" w:fill="FFFFFF"/>
            <w:lang w:val="en-US"/>
          </w:rPr>
          <w:t>d</w:t>
        </w:r>
      </w:ins>
      <w:ins w:id="200" w:author="Pranav Venkatesh" w:date="2021-04-08T21:02:59Z">
        <w:r>
          <w:rPr>
            <w:rFonts w:hint="default" w:ascii="Times New Roman" w:hAnsi="Times New Roman" w:cs="Times New Roman"/>
            <w:sz w:val="20"/>
            <w:szCs w:val="20"/>
            <w:shd w:val="clear" w:color="auto" w:fill="FFFFFF"/>
            <w:lang w:val="en-US"/>
          </w:rPr>
          <w:t>eblu</w:t>
        </w:r>
      </w:ins>
      <w:ins w:id="201" w:author="Pranav Venkatesh" w:date="2021-04-08T21:03:00Z">
        <w:r>
          <w:rPr>
            <w:rFonts w:hint="default" w:ascii="Times New Roman" w:hAnsi="Times New Roman" w:cs="Times New Roman"/>
            <w:sz w:val="20"/>
            <w:szCs w:val="20"/>
            <w:shd w:val="clear" w:color="auto" w:fill="FFFFFF"/>
            <w:lang w:val="en-US"/>
          </w:rPr>
          <w:t>rr</w:t>
        </w:r>
      </w:ins>
      <w:ins w:id="202" w:author="Pranav Venkatesh" w:date="2021-04-08T21:03:01Z">
        <w:r>
          <w:rPr>
            <w:rFonts w:hint="default" w:ascii="Times New Roman" w:hAnsi="Times New Roman" w:cs="Times New Roman"/>
            <w:sz w:val="20"/>
            <w:szCs w:val="20"/>
            <w:shd w:val="clear" w:color="auto" w:fill="FFFFFF"/>
            <w:lang w:val="en-US"/>
          </w:rPr>
          <w:t>ation</w:t>
        </w:r>
      </w:ins>
      <w:ins w:id="203" w:author="Pranav Venkatesh" w:date="2021-04-08T21:03:02Z">
        <w:r>
          <w:rPr>
            <w:rFonts w:hint="default" w:ascii="Times New Roman" w:hAnsi="Times New Roman" w:cs="Times New Roman"/>
            <w:sz w:val="20"/>
            <w:szCs w:val="20"/>
            <w:shd w:val="clear" w:color="auto" w:fill="FFFFFF"/>
            <w:lang w:val="en-US"/>
          </w:rPr>
          <w:t xml:space="preserve"> </w:t>
        </w:r>
      </w:ins>
      <w:ins w:id="204" w:author="Pranav Venkatesh" w:date="2021-04-08T21:03:03Z">
        <w:r>
          <w:rPr>
            <w:rFonts w:hint="default" w:ascii="Times New Roman" w:hAnsi="Times New Roman" w:cs="Times New Roman"/>
            <w:sz w:val="20"/>
            <w:szCs w:val="20"/>
            <w:shd w:val="clear" w:color="auto" w:fill="FFFFFF"/>
            <w:lang w:val="en-US"/>
          </w:rPr>
          <w:t>modul</w:t>
        </w:r>
      </w:ins>
      <w:ins w:id="205" w:author="Pranav Venkatesh" w:date="2021-04-08T21:03:04Z">
        <w:r>
          <w:rPr>
            <w:rFonts w:hint="default" w:ascii="Times New Roman" w:hAnsi="Times New Roman" w:cs="Times New Roman"/>
            <w:sz w:val="20"/>
            <w:szCs w:val="20"/>
            <w:shd w:val="clear" w:color="auto" w:fill="FFFFFF"/>
            <w:lang w:val="en-US"/>
          </w:rPr>
          <w:t>e prove</w:t>
        </w:r>
      </w:ins>
      <w:ins w:id="206" w:author="Pranav Venkatesh" w:date="2021-04-08T21:03:05Z">
        <w:r>
          <w:rPr>
            <w:rFonts w:hint="default" w:ascii="Times New Roman" w:hAnsi="Times New Roman" w:cs="Times New Roman"/>
            <w:sz w:val="20"/>
            <w:szCs w:val="20"/>
            <w:shd w:val="clear" w:color="auto" w:fill="FFFFFF"/>
            <w:lang w:val="en-US"/>
          </w:rPr>
          <w:t xml:space="preserve">s </w:t>
        </w:r>
      </w:ins>
      <w:ins w:id="207" w:author="Pranav Venkatesh" w:date="2021-04-08T21:03:08Z">
        <w:r>
          <w:rPr>
            <w:rFonts w:hint="default" w:ascii="Times New Roman" w:hAnsi="Times New Roman" w:cs="Times New Roman"/>
            <w:sz w:val="20"/>
            <w:szCs w:val="20"/>
            <w:shd w:val="clear" w:color="auto" w:fill="FFFFFF"/>
            <w:lang w:val="en-US"/>
          </w:rPr>
          <w:t>ef</w:t>
        </w:r>
      </w:ins>
      <w:ins w:id="208" w:author="Pranav Venkatesh" w:date="2021-04-08T21:03:09Z">
        <w:r>
          <w:rPr>
            <w:rFonts w:hint="default" w:ascii="Times New Roman" w:hAnsi="Times New Roman" w:cs="Times New Roman"/>
            <w:sz w:val="20"/>
            <w:szCs w:val="20"/>
            <w:shd w:val="clear" w:color="auto" w:fill="FFFFFF"/>
            <w:lang w:val="en-US"/>
          </w:rPr>
          <w:t>fec</w:t>
        </w:r>
      </w:ins>
      <w:ins w:id="209" w:author="Pranav Venkatesh" w:date="2021-04-08T21:03:10Z">
        <w:r>
          <w:rPr>
            <w:rFonts w:hint="default" w:ascii="Times New Roman" w:hAnsi="Times New Roman" w:cs="Times New Roman"/>
            <w:sz w:val="20"/>
            <w:szCs w:val="20"/>
            <w:shd w:val="clear" w:color="auto" w:fill="FFFFFF"/>
            <w:lang w:val="en-US"/>
          </w:rPr>
          <w:t>t</w:t>
        </w:r>
      </w:ins>
      <w:ins w:id="210" w:author="Pranav Venkatesh" w:date="2021-04-08T21:03:11Z">
        <w:r>
          <w:rPr>
            <w:rFonts w:hint="default" w:ascii="Times New Roman" w:hAnsi="Times New Roman" w:cs="Times New Roman"/>
            <w:sz w:val="20"/>
            <w:szCs w:val="20"/>
            <w:shd w:val="clear" w:color="auto" w:fill="FFFFFF"/>
            <w:lang w:val="en-US"/>
          </w:rPr>
          <w:t>ive in</w:t>
        </w:r>
      </w:ins>
      <w:ins w:id="211" w:author="Pranav Venkatesh" w:date="2021-04-08T21:03:12Z">
        <w:r>
          <w:rPr>
            <w:rFonts w:hint="default" w:ascii="Times New Roman" w:hAnsi="Times New Roman" w:cs="Times New Roman"/>
            <w:sz w:val="20"/>
            <w:szCs w:val="20"/>
            <w:shd w:val="clear" w:color="auto" w:fill="FFFFFF"/>
            <w:lang w:val="en-US"/>
          </w:rPr>
          <w:t xml:space="preserve"> </w:t>
        </w:r>
      </w:ins>
      <w:ins w:id="212" w:author="Pranav Venkatesh" w:date="2021-04-08T21:03:14Z">
        <w:r>
          <w:rPr>
            <w:rFonts w:hint="default" w:ascii="Times New Roman" w:hAnsi="Times New Roman" w:cs="Times New Roman"/>
            <w:sz w:val="20"/>
            <w:szCs w:val="20"/>
            <w:shd w:val="clear" w:color="auto" w:fill="FFFFFF"/>
            <w:lang w:val="en-US"/>
          </w:rPr>
          <w:t>reco</w:t>
        </w:r>
      </w:ins>
      <w:ins w:id="213" w:author="Pranav Venkatesh" w:date="2021-04-08T21:03:15Z">
        <w:r>
          <w:rPr>
            <w:rFonts w:hint="default" w:ascii="Times New Roman" w:hAnsi="Times New Roman" w:cs="Times New Roman"/>
            <w:sz w:val="20"/>
            <w:szCs w:val="20"/>
            <w:shd w:val="clear" w:color="auto" w:fill="FFFFFF"/>
            <w:lang w:val="en-US"/>
          </w:rPr>
          <w:t>nfigu</w:t>
        </w:r>
      </w:ins>
      <w:ins w:id="214" w:author="Pranav Venkatesh" w:date="2021-04-08T21:03:16Z">
        <w:r>
          <w:rPr>
            <w:rFonts w:hint="default" w:ascii="Times New Roman" w:hAnsi="Times New Roman" w:cs="Times New Roman"/>
            <w:sz w:val="20"/>
            <w:szCs w:val="20"/>
            <w:shd w:val="clear" w:color="auto" w:fill="FFFFFF"/>
            <w:lang w:val="en-US"/>
          </w:rPr>
          <w:t>ring vi</w:t>
        </w:r>
      </w:ins>
      <w:ins w:id="215" w:author="Pranav Venkatesh" w:date="2021-04-08T21:03:20Z">
        <w:r>
          <w:rPr>
            <w:rFonts w:hint="default" w:ascii="Times New Roman" w:hAnsi="Times New Roman" w:cs="Times New Roman"/>
            <w:sz w:val="20"/>
            <w:szCs w:val="20"/>
            <w:shd w:val="clear" w:color="auto" w:fill="FFFFFF"/>
            <w:lang w:val="en-US"/>
          </w:rPr>
          <w:t>sua</w:t>
        </w:r>
      </w:ins>
      <w:ins w:id="216" w:author="Pranav Venkatesh" w:date="2021-04-08T21:03:21Z">
        <w:r>
          <w:rPr>
            <w:rFonts w:hint="default" w:ascii="Times New Roman" w:hAnsi="Times New Roman" w:cs="Times New Roman"/>
            <w:sz w:val="20"/>
            <w:szCs w:val="20"/>
            <w:shd w:val="clear" w:color="auto" w:fill="FFFFFF"/>
            <w:lang w:val="en-US"/>
          </w:rPr>
          <w:t xml:space="preserve">l </w:t>
        </w:r>
      </w:ins>
      <w:ins w:id="217" w:author="Pranav Venkatesh" w:date="2021-04-08T21:03:23Z">
        <w:r>
          <w:rPr>
            <w:rFonts w:hint="default" w:ascii="Times New Roman" w:hAnsi="Times New Roman" w:cs="Times New Roman"/>
            <w:sz w:val="20"/>
            <w:szCs w:val="20"/>
            <w:shd w:val="clear" w:color="auto" w:fill="FFFFFF"/>
            <w:lang w:val="en-US"/>
          </w:rPr>
          <w:t>ha</w:t>
        </w:r>
      </w:ins>
      <w:ins w:id="218" w:author="Pranav Venkatesh" w:date="2021-04-08T21:03:24Z">
        <w:r>
          <w:rPr>
            <w:rFonts w:hint="default" w:ascii="Times New Roman" w:hAnsi="Times New Roman" w:cs="Times New Roman"/>
            <w:sz w:val="20"/>
            <w:szCs w:val="20"/>
            <w:shd w:val="clear" w:color="auto" w:fill="FFFFFF"/>
            <w:lang w:val="en-US"/>
          </w:rPr>
          <w:t>ze</w:t>
        </w:r>
      </w:ins>
      <w:ins w:id="219" w:author="Pranav Venkatesh" w:date="2021-04-08T21:03:25Z">
        <w:r>
          <w:rPr>
            <w:rFonts w:hint="default" w:ascii="Times New Roman" w:hAnsi="Times New Roman" w:cs="Times New Roman"/>
            <w:sz w:val="20"/>
            <w:szCs w:val="20"/>
            <w:shd w:val="clear" w:color="auto" w:fill="FFFFFF"/>
            <w:lang w:val="en-US"/>
          </w:rPr>
          <w:t xml:space="preserve"> and </w:t>
        </w:r>
      </w:ins>
      <w:ins w:id="220" w:author="Pranav Venkatesh" w:date="2021-04-08T21:03:46Z">
        <w:r>
          <w:rPr>
            <w:rFonts w:hint="default" w:ascii="Times New Roman" w:hAnsi="Times New Roman" w:cs="Times New Roman"/>
            <w:sz w:val="20"/>
            <w:szCs w:val="20"/>
            <w:shd w:val="clear" w:color="auto" w:fill="FFFFFF"/>
            <w:lang w:val="en-US"/>
          </w:rPr>
          <w:t>provide</w:t>
        </w:r>
      </w:ins>
      <w:ins w:id="221" w:author="Pranav Venkatesh" w:date="2021-04-08T21:03:47Z">
        <w:r>
          <w:rPr>
            <w:rFonts w:hint="default" w:ascii="Times New Roman" w:hAnsi="Times New Roman" w:cs="Times New Roman"/>
            <w:sz w:val="20"/>
            <w:szCs w:val="20"/>
            <w:shd w:val="clear" w:color="auto" w:fill="FFFFFF"/>
            <w:lang w:val="en-US"/>
          </w:rPr>
          <w:t xml:space="preserve">s a </w:t>
        </w:r>
      </w:ins>
      <w:ins w:id="222" w:author="Pranav Venkatesh" w:date="2021-04-08T21:03:49Z">
        <w:r>
          <w:rPr>
            <w:rFonts w:hint="default" w:ascii="Times New Roman" w:hAnsi="Times New Roman" w:cs="Times New Roman"/>
            <w:sz w:val="20"/>
            <w:szCs w:val="20"/>
            <w:shd w:val="clear" w:color="auto" w:fill="FFFFFF"/>
            <w:lang w:val="en-US"/>
          </w:rPr>
          <w:t xml:space="preserve">more </w:t>
        </w:r>
      </w:ins>
      <w:ins w:id="223" w:author="Pranav Venkatesh" w:date="2021-04-08T21:03:50Z">
        <w:r>
          <w:rPr>
            <w:rFonts w:hint="default" w:ascii="Times New Roman" w:hAnsi="Times New Roman" w:cs="Times New Roman"/>
            <w:sz w:val="20"/>
            <w:szCs w:val="20"/>
            <w:shd w:val="clear" w:color="auto" w:fill="FFFFFF"/>
            <w:lang w:val="en-US"/>
          </w:rPr>
          <w:t>en</w:t>
        </w:r>
      </w:ins>
      <w:ins w:id="224" w:author="Pranav Venkatesh" w:date="2021-04-08T21:03:51Z">
        <w:r>
          <w:rPr>
            <w:rFonts w:hint="default" w:ascii="Times New Roman" w:hAnsi="Times New Roman" w:cs="Times New Roman"/>
            <w:sz w:val="20"/>
            <w:szCs w:val="20"/>
            <w:shd w:val="clear" w:color="auto" w:fill="FFFFFF"/>
            <w:lang w:val="en-US"/>
          </w:rPr>
          <w:t>han</w:t>
        </w:r>
      </w:ins>
      <w:ins w:id="225" w:author="Pranav Venkatesh" w:date="2021-04-08T21:03:52Z">
        <w:r>
          <w:rPr>
            <w:rFonts w:hint="default" w:ascii="Times New Roman" w:hAnsi="Times New Roman" w:cs="Times New Roman"/>
            <w:sz w:val="20"/>
            <w:szCs w:val="20"/>
            <w:shd w:val="clear" w:color="auto" w:fill="FFFFFF"/>
            <w:lang w:val="en-US"/>
          </w:rPr>
          <w:t>ce</w:t>
        </w:r>
      </w:ins>
      <w:ins w:id="226" w:author="Pranav Venkatesh" w:date="2021-04-08T21:03:53Z">
        <w:r>
          <w:rPr>
            <w:rFonts w:hint="default" w:ascii="Times New Roman" w:hAnsi="Times New Roman" w:cs="Times New Roman"/>
            <w:sz w:val="20"/>
            <w:szCs w:val="20"/>
            <w:shd w:val="clear" w:color="auto" w:fill="FFFFFF"/>
            <w:lang w:val="en-US"/>
          </w:rPr>
          <w:t>d resul</w:t>
        </w:r>
      </w:ins>
      <w:ins w:id="227" w:author="Pranav Venkatesh" w:date="2021-04-08T21:03:54Z">
        <w:r>
          <w:rPr>
            <w:rFonts w:hint="default" w:ascii="Times New Roman" w:hAnsi="Times New Roman" w:cs="Times New Roman"/>
            <w:sz w:val="20"/>
            <w:szCs w:val="20"/>
            <w:shd w:val="clear" w:color="auto" w:fill="FFFFFF"/>
            <w:lang w:val="en-US"/>
          </w:rPr>
          <w:t>t in c</w:t>
        </w:r>
      </w:ins>
      <w:ins w:id="228" w:author="Pranav Venkatesh" w:date="2021-04-08T21:03:55Z">
        <w:r>
          <w:rPr>
            <w:rFonts w:hint="default" w:ascii="Times New Roman" w:hAnsi="Times New Roman" w:cs="Times New Roman"/>
            <w:sz w:val="20"/>
            <w:szCs w:val="20"/>
            <w:shd w:val="clear" w:color="auto" w:fill="FFFFFF"/>
            <w:lang w:val="en-US"/>
          </w:rPr>
          <w:t>om</w:t>
        </w:r>
      </w:ins>
      <w:ins w:id="229" w:author="Pranav Venkatesh" w:date="2021-04-08T21:04:01Z">
        <w:r>
          <w:rPr>
            <w:rFonts w:hint="default" w:ascii="Times New Roman" w:hAnsi="Times New Roman" w:cs="Times New Roman"/>
            <w:sz w:val="20"/>
            <w:szCs w:val="20"/>
            <w:shd w:val="clear" w:color="auto" w:fill="FFFFFF"/>
            <w:lang w:val="en-US"/>
          </w:rPr>
          <w:t>pa</w:t>
        </w:r>
      </w:ins>
      <w:ins w:id="230" w:author="Pranav Venkatesh" w:date="2021-04-08T21:04:02Z">
        <w:r>
          <w:rPr>
            <w:rFonts w:hint="default" w:ascii="Times New Roman" w:hAnsi="Times New Roman" w:cs="Times New Roman"/>
            <w:sz w:val="20"/>
            <w:szCs w:val="20"/>
            <w:shd w:val="clear" w:color="auto" w:fill="FFFFFF"/>
            <w:lang w:val="en-US"/>
          </w:rPr>
          <w:t>ris</w:t>
        </w:r>
      </w:ins>
      <w:ins w:id="231" w:author="Pranav Venkatesh" w:date="2021-04-08T21:04:03Z">
        <w:r>
          <w:rPr>
            <w:rFonts w:hint="default" w:ascii="Times New Roman" w:hAnsi="Times New Roman" w:cs="Times New Roman"/>
            <w:sz w:val="20"/>
            <w:szCs w:val="20"/>
            <w:shd w:val="clear" w:color="auto" w:fill="FFFFFF"/>
            <w:lang w:val="en-US"/>
          </w:rPr>
          <w:t xml:space="preserve">on </w:t>
        </w:r>
      </w:ins>
      <w:ins w:id="232" w:author="Pranav Venkatesh" w:date="2021-04-08T21:04:04Z">
        <w:r>
          <w:rPr>
            <w:rFonts w:hint="default" w:ascii="Times New Roman" w:hAnsi="Times New Roman" w:cs="Times New Roman"/>
            <w:sz w:val="20"/>
            <w:szCs w:val="20"/>
            <w:shd w:val="clear" w:color="auto" w:fill="FFFFFF"/>
            <w:lang w:val="en-US"/>
          </w:rPr>
          <w:t xml:space="preserve">to </w:t>
        </w:r>
      </w:ins>
      <w:ins w:id="233" w:author="Pranav Venkatesh" w:date="2021-04-08T21:04:05Z">
        <w:r>
          <w:rPr>
            <w:rFonts w:hint="default" w:ascii="Times New Roman" w:hAnsi="Times New Roman" w:cs="Times New Roman"/>
            <w:sz w:val="20"/>
            <w:szCs w:val="20"/>
            <w:shd w:val="clear" w:color="auto" w:fill="FFFFFF"/>
            <w:lang w:val="en-US"/>
          </w:rPr>
          <w:t>sev</w:t>
        </w:r>
      </w:ins>
      <w:ins w:id="234" w:author="Pranav Venkatesh" w:date="2021-04-08T21:04:07Z">
        <w:r>
          <w:rPr>
            <w:rFonts w:hint="default" w:ascii="Times New Roman" w:hAnsi="Times New Roman" w:cs="Times New Roman"/>
            <w:sz w:val="20"/>
            <w:szCs w:val="20"/>
            <w:shd w:val="clear" w:color="auto" w:fill="FFFFFF"/>
            <w:lang w:val="en-US"/>
          </w:rPr>
          <w:t>e</w:t>
        </w:r>
      </w:ins>
      <w:ins w:id="235" w:author="Pranav Venkatesh" w:date="2021-04-08T21:04:08Z">
        <w:r>
          <w:rPr>
            <w:rFonts w:hint="default" w:ascii="Times New Roman" w:hAnsi="Times New Roman" w:cs="Times New Roman"/>
            <w:sz w:val="20"/>
            <w:szCs w:val="20"/>
            <w:shd w:val="clear" w:color="auto" w:fill="FFFFFF"/>
            <w:lang w:val="en-US"/>
          </w:rPr>
          <w:t xml:space="preserve">ral </w:t>
        </w:r>
      </w:ins>
      <w:ins w:id="236" w:author="Pranav Venkatesh" w:date="2021-04-08T21:04:10Z">
        <w:r>
          <w:rPr>
            <w:rFonts w:hint="default" w:ascii="Times New Roman" w:hAnsi="Times New Roman" w:cs="Times New Roman"/>
            <w:sz w:val="20"/>
            <w:szCs w:val="20"/>
            <w:shd w:val="clear" w:color="auto" w:fill="FFFFFF"/>
            <w:lang w:val="en-US"/>
          </w:rPr>
          <w:t>e</w:t>
        </w:r>
      </w:ins>
      <w:ins w:id="237" w:author="Pranav Venkatesh" w:date="2021-04-08T21:04:11Z">
        <w:r>
          <w:rPr>
            <w:rFonts w:hint="default" w:ascii="Times New Roman" w:hAnsi="Times New Roman" w:cs="Times New Roman"/>
            <w:sz w:val="20"/>
            <w:szCs w:val="20"/>
            <w:shd w:val="clear" w:color="auto" w:fill="FFFFFF"/>
            <w:lang w:val="en-US"/>
          </w:rPr>
          <w:t>xtan</w:t>
        </w:r>
      </w:ins>
      <w:ins w:id="238" w:author="Pranav Venkatesh" w:date="2021-04-08T21:04:12Z">
        <w:r>
          <w:rPr>
            <w:rFonts w:hint="default" w:ascii="Times New Roman" w:hAnsi="Times New Roman" w:cs="Times New Roman"/>
            <w:sz w:val="20"/>
            <w:szCs w:val="20"/>
            <w:shd w:val="clear" w:color="auto" w:fill="FFFFFF"/>
            <w:lang w:val="en-US"/>
          </w:rPr>
          <w:t>t de</w:t>
        </w:r>
      </w:ins>
      <w:ins w:id="239" w:author="Pranav Venkatesh" w:date="2021-04-08T21:04:13Z">
        <w:r>
          <w:rPr>
            <w:rFonts w:hint="default" w:ascii="Times New Roman" w:hAnsi="Times New Roman" w:cs="Times New Roman"/>
            <w:sz w:val="20"/>
            <w:szCs w:val="20"/>
            <w:shd w:val="clear" w:color="auto" w:fill="FFFFFF"/>
            <w:lang w:val="en-US"/>
          </w:rPr>
          <w:t>bl</w:t>
        </w:r>
      </w:ins>
      <w:ins w:id="240" w:author="Pranav Venkatesh" w:date="2021-04-08T21:04:14Z">
        <w:r>
          <w:rPr>
            <w:rFonts w:hint="default" w:ascii="Times New Roman" w:hAnsi="Times New Roman" w:cs="Times New Roman"/>
            <w:sz w:val="20"/>
            <w:szCs w:val="20"/>
            <w:shd w:val="clear" w:color="auto" w:fill="FFFFFF"/>
            <w:lang w:val="en-US"/>
          </w:rPr>
          <w:t xml:space="preserve">urring </w:t>
        </w:r>
      </w:ins>
      <w:ins w:id="241" w:author="Pranav Venkatesh" w:date="2021-04-08T21:04:15Z">
        <w:r>
          <w:rPr>
            <w:rFonts w:hint="default" w:ascii="Times New Roman" w:hAnsi="Times New Roman" w:cs="Times New Roman"/>
            <w:sz w:val="20"/>
            <w:szCs w:val="20"/>
            <w:shd w:val="clear" w:color="auto" w:fill="FFFFFF"/>
            <w:lang w:val="en-US"/>
          </w:rPr>
          <w:t>algo</w:t>
        </w:r>
      </w:ins>
      <w:ins w:id="242" w:author="Pranav Venkatesh" w:date="2021-04-08T21:04:16Z">
        <w:r>
          <w:rPr>
            <w:rFonts w:hint="default" w:ascii="Times New Roman" w:hAnsi="Times New Roman" w:cs="Times New Roman"/>
            <w:sz w:val="20"/>
            <w:szCs w:val="20"/>
            <w:shd w:val="clear" w:color="auto" w:fill="FFFFFF"/>
            <w:lang w:val="en-US"/>
          </w:rPr>
          <w:t>rithm</w:t>
        </w:r>
      </w:ins>
      <w:ins w:id="243" w:author="Pranav Venkatesh" w:date="2021-04-08T21:04:17Z">
        <w:r>
          <w:rPr>
            <w:rFonts w:hint="default" w:ascii="Times New Roman" w:hAnsi="Times New Roman" w:cs="Times New Roman"/>
            <w:sz w:val="20"/>
            <w:szCs w:val="20"/>
            <w:shd w:val="clear" w:color="auto" w:fill="FFFFFF"/>
            <w:lang w:val="en-US"/>
          </w:rPr>
          <w:t>s.</w:t>
        </w:r>
      </w:ins>
      <w:ins w:id="244" w:author="Pranav Venkatesh" w:date="2021-04-08T21:04:20Z">
        <w:r>
          <w:rPr>
            <w:rFonts w:hint="default" w:ascii="Times New Roman" w:hAnsi="Times New Roman" w:cs="Times New Roman"/>
            <w:sz w:val="20"/>
            <w:szCs w:val="20"/>
            <w:shd w:val="clear" w:color="auto" w:fill="FFFFFF"/>
            <w:lang w:val="en-US"/>
          </w:rPr>
          <w:t xml:space="preserve"> </w:t>
        </w:r>
      </w:ins>
      <w:ins w:id="245" w:author="Pranav Venkatesh" w:date="2021-04-08T20:58:50Z">
        <w:r>
          <w:rPr>
            <w:rFonts w:hint="default" w:ascii="Times New Roman" w:hAnsi="Times New Roman" w:cs="Times New Roman"/>
            <w:sz w:val="20"/>
            <w:szCs w:val="20"/>
            <w:shd w:val="clear" w:color="auto" w:fill="FFFFFF"/>
            <w:lang w:val="en-US"/>
          </w:rPr>
          <w:t xml:space="preserve">The </w:t>
        </w:r>
      </w:ins>
      <w:ins w:id="246" w:author="Pranav Venkatesh" w:date="2021-04-08T20:58:52Z">
        <w:r>
          <w:rPr>
            <w:rFonts w:hint="default" w:ascii="Times New Roman" w:hAnsi="Times New Roman" w:cs="Times New Roman"/>
            <w:sz w:val="20"/>
            <w:szCs w:val="20"/>
            <w:shd w:val="clear" w:color="auto" w:fill="FFFFFF"/>
            <w:lang w:val="en-US"/>
          </w:rPr>
          <w:t>tw</w:t>
        </w:r>
      </w:ins>
      <w:ins w:id="247" w:author="Pranav Venkatesh" w:date="2021-04-08T20:58:53Z">
        <w:r>
          <w:rPr>
            <w:rFonts w:hint="default" w:ascii="Times New Roman" w:hAnsi="Times New Roman" w:cs="Times New Roman"/>
            <w:sz w:val="20"/>
            <w:szCs w:val="20"/>
            <w:shd w:val="clear" w:color="auto" w:fill="FFFFFF"/>
            <w:lang w:val="en-US"/>
          </w:rPr>
          <w:t>o mod</w:t>
        </w:r>
      </w:ins>
      <w:ins w:id="248" w:author="Pranav Venkatesh" w:date="2021-04-08T20:58:54Z">
        <w:r>
          <w:rPr>
            <w:rFonts w:hint="default" w:ascii="Times New Roman" w:hAnsi="Times New Roman" w:cs="Times New Roman"/>
            <w:sz w:val="20"/>
            <w:szCs w:val="20"/>
            <w:shd w:val="clear" w:color="auto" w:fill="FFFFFF"/>
            <w:lang w:val="en-US"/>
          </w:rPr>
          <w:t xml:space="preserve">el </w:t>
        </w:r>
      </w:ins>
      <w:ins w:id="249" w:author="Pranav Venkatesh" w:date="2021-04-08T20:58:55Z">
        <w:r>
          <w:rPr>
            <w:rFonts w:hint="default" w:ascii="Times New Roman" w:hAnsi="Times New Roman" w:cs="Times New Roman"/>
            <w:sz w:val="20"/>
            <w:szCs w:val="20"/>
            <w:shd w:val="clear" w:color="auto" w:fill="FFFFFF"/>
            <w:lang w:val="en-US"/>
          </w:rPr>
          <w:t>bas</w:t>
        </w:r>
      </w:ins>
      <w:ins w:id="250" w:author="Pranav Venkatesh" w:date="2021-04-08T20:58:56Z">
        <w:r>
          <w:rPr>
            <w:rFonts w:hint="default" w:ascii="Times New Roman" w:hAnsi="Times New Roman" w:cs="Times New Roman"/>
            <w:sz w:val="20"/>
            <w:szCs w:val="20"/>
            <w:shd w:val="clear" w:color="auto" w:fill="FFFFFF"/>
            <w:lang w:val="en-US"/>
          </w:rPr>
          <w:t>ed ens</w:t>
        </w:r>
      </w:ins>
      <w:ins w:id="251" w:author="Pranav Venkatesh" w:date="2021-04-08T20:58:57Z">
        <w:r>
          <w:rPr>
            <w:rFonts w:hint="default" w:ascii="Times New Roman" w:hAnsi="Times New Roman" w:cs="Times New Roman"/>
            <w:sz w:val="20"/>
            <w:szCs w:val="20"/>
            <w:shd w:val="clear" w:color="auto" w:fill="FFFFFF"/>
            <w:lang w:val="en-US"/>
          </w:rPr>
          <w:t>embl</w:t>
        </w:r>
      </w:ins>
      <w:ins w:id="252" w:author="Pranav Venkatesh" w:date="2021-04-08T20:58:58Z">
        <w:r>
          <w:rPr>
            <w:rFonts w:hint="default" w:ascii="Times New Roman" w:hAnsi="Times New Roman" w:cs="Times New Roman"/>
            <w:sz w:val="20"/>
            <w:szCs w:val="20"/>
            <w:shd w:val="clear" w:color="auto" w:fill="FFFFFF"/>
            <w:lang w:val="en-US"/>
          </w:rPr>
          <w:t xml:space="preserve">e </w:t>
        </w:r>
      </w:ins>
      <w:ins w:id="253" w:author="Pranav Venkatesh" w:date="2021-04-08T20:59:00Z">
        <w:r>
          <w:rPr>
            <w:rFonts w:hint="default" w:ascii="Times New Roman" w:hAnsi="Times New Roman" w:cs="Times New Roman"/>
            <w:sz w:val="20"/>
            <w:szCs w:val="20"/>
            <w:shd w:val="clear" w:color="auto" w:fill="FFFFFF"/>
            <w:lang w:val="en-US"/>
          </w:rPr>
          <w:t>has be</w:t>
        </w:r>
      </w:ins>
      <w:ins w:id="254" w:author="Pranav Venkatesh" w:date="2021-04-08T20:59:01Z">
        <w:r>
          <w:rPr>
            <w:rFonts w:hint="default" w:ascii="Times New Roman" w:hAnsi="Times New Roman" w:cs="Times New Roman"/>
            <w:sz w:val="20"/>
            <w:szCs w:val="20"/>
            <w:shd w:val="clear" w:color="auto" w:fill="FFFFFF"/>
            <w:lang w:val="en-US"/>
          </w:rPr>
          <w:t>en a</w:t>
        </w:r>
      </w:ins>
      <w:ins w:id="255" w:author="Pranav Venkatesh" w:date="2021-04-08T20:59:02Z">
        <w:r>
          <w:rPr>
            <w:rFonts w:hint="default" w:ascii="Times New Roman" w:hAnsi="Times New Roman" w:cs="Times New Roman"/>
            <w:sz w:val="20"/>
            <w:szCs w:val="20"/>
            <w:shd w:val="clear" w:color="auto" w:fill="FFFFFF"/>
            <w:lang w:val="en-US"/>
          </w:rPr>
          <w:t>nalys</w:t>
        </w:r>
      </w:ins>
      <w:ins w:id="256" w:author="Pranav Venkatesh" w:date="2021-04-08T20:59:03Z">
        <w:r>
          <w:rPr>
            <w:rFonts w:hint="default" w:ascii="Times New Roman" w:hAnsi="Times New Roman" w:cs="Times New Roman"/>
            <w:sz w:val="20"/>
            <w:szCs w:val="20"/>
            <w:shd w:val="clear" w:color="auto" w:fill="FFFFFF"/>
            <w:lang w:val="en-US"/>
          </w:rPr>
          <w:t>ed comp</w:t>
        </w:r>
      </w:ins>
      <w:ins w:id="257" w:author="Pranav Venkatesh" w:date="2021-04-08T20:59:04Z">
        <w:r>
          <w:rPr>
            <w:rFonts w:hint="default" w:ascii="Times New Roman" w:hAnsi="Times New Roman" w:cs="Times New Roman"/>
            <w:sz w:val="20"/>
            <w:szCs w:val="20"/>
            <w:shd w:val="clear" w:color="auto" w:fill="FFFFFF"/>
            <w:lang w:val="en-US"/>
          </w:rPr>
          <w:t>ariti</w:t>
        </w:r>
      </w:ins>
      <w:ins w:id="258" w:author="Pranav Venkatesh" w:date="2021-04-08T20:59:05Z">
        <w:r>
          <w:rPr>
            <w:rFonts w:hint="default" w:ascii="Times New Roman" w:hAnsi="Times New Roman" w:cs="Times New Roman"/>
            <w:sz w:val="20"/>
            <w:szCs w:val="20"/>
            <w:shd w:val="clear" w:color="auto" w:fill="FFFFFF"/>
            <w:lang w:val="en-US"/>
          </w:rPr>
          <w:t>vgely w</w:t>
        </w:r>
      </w:ins>
      <w:ins w:id="259" w:author="Pranav Venkatesh" w:date="2021-04-08T20:59:06Z">
        <w:r>
          <w:rPr>
            <w:rFonts w:hint="default" w:ascii="Times New Roman" w:hAnsi="Times New Roman" w:cs="Times New Roman"/>
            <w:sz w:val="20"/>
            <w:szCs w:val="20"/>
            <w:shd w:val="clear" w:color="auto" w:fill="FFFFFF"/>
            <w:lang w:val="en-US"/>
          </w:rPr>
          <w:t xml:space="preserve">ith </w:t>
        </w:r>
      </w:ins>
      <w:ins w:id="260" w:author="Pranav Venkatesh" w:date="2021-04-08T20:59:08Z">
        <w:r>
          <w:rPr>
            <w:rFonts w:hint="default" w:ascii="Times New Roman" w:hAnsi="Times New Roman" w:cs="Times New Roman"/>
            <w:sz w:val="20"/>
            <w:szCs w:val="20"/>
            <w:shd w:val="clear" w:color="auto" w:fill="FFFFFF"/>
            <w:lang w:val="en-US"/>
          </w:rPr>
          <w:t>exi</w:t>
        </w:r>
      </w:ins>
      <w:ins w:id="261" w:author="Pranav Venkatesh" w:date="2021-04-08T20:59:09Z">
        <w:r>
          <w:rPr>
            <w:rFonts w:hint="default" w:ascii="Times New Roman" w:hAnsi="Times New Roman" w:cs="Times New Roman"/>
            <w:sz w:val="20"/>
            <w:szCs w:val="20"/>
            <w:shd w:val="clear" w:color="auto" w:fill="FFFFFF"/>
            <w:lang w:val="en-US"/>
          </w:rPr>
          <w:t>stin</w:t>
        </w:r>
      </w:ins>
      <w:ins w:id="262" w:author="Pranav Venkatesh" w:date="2021-04-08T20:59:10Z">
        <w:r>
          <w:rPr>
            <w:rFonts w:hint="default" w:ascii="Times New Roman" w:hAnsi="Times New Roman" w:cs="Times New Roman"/>
            <w:sz w:val="20"/>
            <w:szCs w:val="20"/>
            <w:shd w:val="clear" w:color="auto" w:fill="FFFFFF"/>
            <w:lang w:val="en-US"/>
          </w:rPr>
          <w:t xml:space="preserve">g </w:t>
        </w:r>
      </w:ins>
      <w:ins w:id="263" w:author="Pranav Venkatesh" w:date="2021-04-08T20:59:12Z">
        <w:r>
          <w:rPr>
            <w:rFonts w:hint="default" w:ascii="Times New Roman" w:hAnsi="Times New Roman" w:cs="Times New Roman"/>
            <w:sz w:val="20"/>
            <w:szCs w:val="20"/>
            <w:shd w:val="clear" w:color="auto" w:fill="FFFFFF"/>
            <w:lang w:val="en-US"/>
          </w:rPr>
          <w:t>work</w:t>
        </w:r>
      </w:ins>
      <w:ins w:id="264" w:author="Pranav Venkatesh" w:date="2021-04-08T20:59:13Z">
        <w:r>
          <w:rPr>
            <w:rFonts w:hint="default" w:ascii="Times New Roman" w:hAnsi="Times New Roman" w:cs="Times New Roman"/>
            <w:sz w:val="20"/>
            <w:szCs w:val="20"/>
            <w:shd w:val="clear" w:color="auto" w:fill="FFFFFF"/>
            <w:lang w:val="en-US"/>
          </w:rPr>
          <w:t>s and h</w:t>
        </w:r>
      </w:ins>
      <w:ins w:id="265" w:author="Pranav Venkatesh" w:date="2021-04-08T20:59:14Z">
        <w:r>
          <w:rPr>
            <w:rFonts w:hint="default" w:ascii="Times New Roman" w:hAnsi="Times New Roman" w:cs="Times New Roman"/>
            <w:sz w:val="20"/>
            <w:szCs w:val="20"/>
            <w:shd w:val="clear" w:color="auto" w:fill="FFFFFF"/>
            <w:lang w:val="en-US"/>
          </w:rPr>
          <w:t xml:space="preserve">as </w:t>
        </w:r>
      </w:ins>
      <w:ins w:id="266" w:author="Pranav Venkatesh" w:date="2021-04-08T20:59:18Z">
        <w:r>
          <w:rPr>
            <w:rFonts w:hint="default" w:ascii="Times New Roman" w:hAnsi="Times New Roman" w:cs="Times New Roman"/>
            <w:sz w:val="20"/>
            <w:szCs w:val="20"/>
            <w:shd w:val="clear" w:color="auto" w:fill="FFFFFF"/>
            <w:lang w:val="en-US"/>
          </w:rPr>
          <w:t>prov</w:t>
        </w:r>
      </w:ins>
      <w:ins w:id="267" w:author="Pranav Venkatesh" w:date="2021-04-08T20:59:19Z">
        <w:r>
          <w:rPr>
            <w:rFonts w:hint="default" w:ascii="Times New Roman" w:hAnsi="Times New Roman" w:cs="Times New Roman"/>
            <w:sz w:val="20"/>
            <w:szCs w:val="20"/>
            <w:shd w:val="clear" w:color="auto" w:fill="FFFFFF"/>
            <w:lang w:val="en-US"/>
          </w:rPr>
          <w:t>ed ef</w:t>
        </w:r>
      </w:ins>
      <w:ins w:id="268" w:author="Pranav Venkatesh" w:date="2021-04-08T20:59:20Z">
        <w:r>
          <w:rPr>
            <w:rFonts w:hint="default" w:ascii="Times New Roman" w:hAnsi="Times New Roman" w:cs="Times New Roman"/>
            <w:sz w:val="20"/>
            <w:szCs w:val="20"/>
            <w:shd w:val="clear" w:color="auto" w:fill="FFFFFF"/>
            <w:lang w:val="en-US"/>
          </w:rPr>
          <w:t xml:space="preserve">ficient </w:t>
        </w:r>
      </w:ins>
      <w:ins w:id="269" w:author="Pranav Venkatesh" w:date="2021-04-08T20:59:21Z">
        <w:r>
          <w:rPr>
            <w:rFonts w:hint="default" w:ascii="Times New Roman" w:hAnsi="Times New Roman" w:cs="Times New Roman"/>
            <w:sz w:val="20"/>
            <w:szCs w:val="20"/>
            <w:shd w:val="clear" w:color="auto" w:fill="FFFFFF"/>
            <w:lang w:val="en-US"/>
          </w:rPr>
          <w:t>in cla</w:t>
        </w:r>
      </w:ins>
      <w:ins w:id="270" w:author="Pranav Venkatesh" w:date="2021-04-08T20:59:22Z">
        <w:r>
          <w:rPr>
            <w:rFonts w:hint="default" w:ascii="Times New Roman" w:hAnsi="Times New Roman" w:cs="Times New Roman"/>
            <w:sz w:val="20"/>
            <w:szCs w:val="20"/>
            <w:shd w:val="clear" w:color="auto" w:fill="FFFFFF"/>
            <w:lang w:val="en-US"/>
          </w:rPr>
          <w:t>ssific</w:t>
        </w:r>
      </w:ins>
      <w:ins w:id="271" w:author="Pranav Venkatesh" w:date="2021-04-08T20:59:23Z">
        <w:r>
          <w:rPr>
            <w:rFonts w:hint="default" w:ascii="Times New Roman" w:hAnsi="Times New Roman" w:cs="Times New Roman"/>
            <w:sz w:val="20"/>
            <w:szCs w:val="20"/>
            <w:shd w:val="clear" w:color="auto" w:fill="FFFFFF"/>
            <w:lang w:val="en-US"/>
          </w:rPr>
          <w:t>ation</w:t>
        </w:r>
      </w:ins>
      <w:ins w:id="272" w:author="Pranav Venkatesh" w:date="2021-04-08T21:01:31Z">
        <w:r>
          <w:rPr>
            <w:rFonts w:hint="default" w:ascii="Times New Roman" w:hAnsi="Times New Roman" w:cs="Times New Roman"/>
            <w:sz w:val="20"/>
            <w:szCs w:val="20"/>
            <w:shd w:val="clear" w:color="auto" w:fill="FFFFFF"/>
            <w:lang w:val="en-US"/>
          </w:rPr>
          <w:t xml:space="preserve"> </w:t>
        </w:r>
      </w:ins>
      <w:ins w:id="273" w:author="Pranav Venkatesh" w:date="2021-04-08T21:01:32Z">
        <w:r>
          <w:rPr>
            <w:rFonts w:hint="default" w:ascii="Times New Roman" w:hAnsi="Times New Roman" w:cs="Times New Roman"/>
            <w:sz w:val="20"/>
            <w:szCs w:val="20"/>
            <w:shd w:val="clear" w:color="auto" w:fill="FFFFFF"/>
            <w:lang w:val="en-US"/>
          </w:rPr>
          <w:t>c</w:t>
        </w:r>
      </w:ins>
      <w:ins w:id="274" w:author="Pranav Venkatesh" w:date="2021-04-08T21:01:33Z">
        <w:r>
          <w:rPr>
            <w:rFonts w:hint="default" w:ascii="Times New Roman" w:hAnsi="Times New Roman" w:cs="Times New Roman"/>
            <w:sz w:val="20"/>
            <w:szCs w:val="20"/>
            <w:shd w:val="clear" w:color="auto" w:fill="FFFFFF"/>
            <w:lang w:val="en-US"/>
          </w:rPr>
          <w:t>omp</w:t>
        </w:r>
      </w:ins>
      <w:ins w:id="275" w:author="Pranav Venkatesh" w:date="2021-04-08T21:01:34Z">
        <w:r>
          <w:rPr>
            <w:rFonts w:hint="default" w:ascii="Times New Roman" w:hAnsi="Times New Roman" w:cs="Times New Roman"/>
            <w:sz w:val="20"/>
            <w:szCs w:val="20"/>
            <w:shd w:val="clear" w:color="auto" w:fill="FFFFFF"/>
            <w:lang w:val="en-US"/>
          </w:rPr>
          <w:t>o</w:t>
        </w:r>
      </w:ins>
      <w:ins w:id="276" w:author="Pranav Venkatesh" w:date="2021-04-08T21:01:41Z">
        <w:r>
          <w:rPr>
            <w:rFonts w:hint="default" w:ascii="Times New Roman" w:hAnsi="Times New Roman" w:cs="Times New Roman"/>
            <w:sz w:val="20"/>
            <w:szCs w:val="20"/>
            <w:shd w:val="clear" w:color="auto" w:fill="FFFFFF"/>
            <w:lang w:val="en-US"/>
          </w:rPr>
          <w:t>nent o</w:t>
        </w:r>
      </w:ins>
      <w:ins w:id="277" w:author="Pranav Venkatesh" w:date="2021-04-08T21:01:43Z">
        <w:r>
          <w:rPr>
            <w:rFonts w:hint="default" w:ascii="Times New Roman" w:hAnsi="Times New Roman" w:cs="Times New Roman"/>
            <w:sz w:val="20"/>
            <w:szCs w:val="20"/>
            <w:shd w:val="clear" w:color="auto" w:fill="FFFFFF"/>
            <w:lang w:val="en-US"/>
          </w:rPr>
          <w:t>f the fr</w:t>
        </w:r>
      </w:ins>
      <w:ins w:id="278" w:author="Pranav Venkatesh" w:date="2021-04-08T21:01:44Z">
        <w:r>
          <w:rPr>
            <w:rFonts w:hint="default" w:ascii="Times New Roman" w:hAnsi="Times New Roman" w:cs="Times New Roman"/>
            <w:sz w:val="20"/>
            <w:szCs w:val="20"/>
            <w:shd w:val="clear" w:color="auto" w:fill="FFFFFF"/>
            <w:lang w:val="en-US"/>
          </w:rPr>
          <w:t>ame</w:t>
        </w:r>
      </w:ins>
      <w:ins w:id="279" w:author="Pranav Venkatesh" w:date="2021-04-08T21:01:45Z">
        <w:r>
          <w:rPr>
            <w:rFonts w:hint="default" w:ascii="Times New Roman" w:hAnsi="Times New Roman" w:cs="Times New Roman"/>
            <w:sz w:val="20"/>
            <w:szCs w:val="20"/>
            <w:shd w:val="clear" w:color="auto" w:fill="FFFFFF"/>
            <w:lang w:val="en-US"/>
          </w:rPr>
          <w:t>wo</w:t>
        </w:r>
      </w:ins>
      <w:ins w:id="280" w:author="Pranav Venkatesh" w:date="2021-04-08T21:01:49Z">
        <w:r>
          <w:rPr>
            <w:rFonts w:hint="default" w:ascii="Times New Roman" w:hAnsi="Times New Roman" w:cs="Times New Roman"/>
            <w:sz w:val="20"/>
            <w:szCs w:val="20"/>
            <w:shd w:val="clear" w:color="auto" w:fill="FFFFFF"/>
            <w:lang w:val="en-US"/>
          </w:rPr>
          <w:t>rk</w:t>
        </w:r>
      </w:ins>
      <w:ins w:id="281" w:author="Pranav Venkatesh" w:date="2021-04-08T21:01:50Z">
        <w:r>
          <w:rPr>
            <w:rFonts w:hint="default" w:ascii="Times New Roman" w:hAnsi="Times New Roman" w:cs="Times New Roman"/>
            <w:sz w:val="20"/>
            <w:szCs w:val="20"/>
            <w:shd w:val="clear" w:color="auto" w:fill="FFFFFF"/>
            <w:lang w:val="en-US"/>
          </w:rPr>
          <w:t>.</w:t>
        </w:r>
      </w:ins>
      <w:del w:id="282" w:author="Pranav Venkatesh" w:date="2021-04-08T20:51:43Z">
        <w:r>
          <w:rPr>
            <w:rFonts w:ascii="Times New Roman" w:hAnsi="Times New Roman" w:cs="Times New Roman"/>
            <w:sz w:val="20"/>
            <w:szCs w:val="20"/>
            <w:shd w:val="clear" w:color="auto" w:fill="FFFFFF"/>
            <w:lang w:val="en-US"/>
          </w:rPr>
          <w:delText xml:space="preserve">. </w:delText>
        </w:r>
      </w:del>
      <w:r>
        <w:rPr>
          <w:rFonts w:ascii="Times New Roman" w:hAnsi="Times New Roman" w:cs="Times New Roman"/>
          <w:sz w:val="20"/>
          <w:szCs w:val="20"/>
          <w:shd w:val="clear" w:color="auto" w:fill="FFFFFF"/>
          <w:lang w:val="en-US"/>
        </w:rPr>
        <w:t xml:space="preserve">The proposed framework is </w:t>
      </w:r>
      <w:commentRangeStart w:id="10"/>
      <w:commentRangeStart w:id="11"/>
      <w:commentRangeStart w:id="12"/>
      <w:r>
        <w:rPr>
          <w:rFonts w:ascii="Times New Roman" w:hAnsi="Times New Roman" w:cs="Times New Roman"/>
          <w:sz w:val="20"/>
          <w:szCs w:val="20"/>
          <w:shd w:val="clear" w:color="auto" w:fill="FFFFFF"/>
          <w:lang w:val="en-US"/>
        </w:rPr>
        <w:t>more robust and surpasses several existing research works both in terms of individual module comparisons as well as complete framework analytic</w:t>
      </w:r>
      <w:commentRangeEnd w:id="10"/>
      <w:r>
        <w:commentReference w:id="10"/>
      </w:r>
      <w:commentRangeEnd w:id="11"/>
      <w:r>
        <w:rPr>
          <w:rStyle w:val="5"/>
        </w:rPr>
        <w:commentReference w:id="11"/>
      </w:r>
      <w:commentRangeEnd w:id="12"/>
      <w:r>
        <w:commentReference w:id="12"/>
      </w:r>
      <w:r>
        <w:rPr>
          <w:rFonts w:ascii="Times New Roman" w:hAnsi="Times New Roman" w:cs="Times New Roman"/>
          <w:sz w:val="20"/>
          <w:szCs w:val="20"/>
          <w:shd w:val="clear" w:color="auto" w:fill="FFFFFF"/>
          <w:lang w:val="en-US"/>
        </w:rPr>
        <w:t>s.</w:t>
      </w:r>
      <w:ins w:id="283" w:author="Pranav Venkatesh" w:date="2021-04-08T21:05:58Z">
        <w:r>
          <w:rPr>
            <w:rFonts w:hint="default" w:ascii="Times New Roman" w:hAnsi="Times New Roman" w:cs="Times New Roman"/>
            <w:sz w:val="20"/>
            <w:szCs w:val="20"/>
            <w:shd w:val="clear" w:color="auto" w:fill="FFFFFF"/>
            <w:lang w:val="en-US"/>
          </w:rPr>
          <w:t xml:space="preserve">The </w:t>
        </w:r>
      </w:ins>
      <w:ins w:id="284" w:author="Pranav Venkatesh" w:date="2021-04-08T21:05:59Z">
        <w:r>
          <w:rPr>
            <w:rFonts w:hint="default" w:ascii="Times New Roman" w:hAnsi="Times New Roman" w:cs="Times New Roman"/>
            <w:sz w:val="20"/>
            <w:szCs w:val="20"/>
            <w:shd w:val="clear" w:color="auto" w:fill="FFFFFF"/>
            <w:lang w:val="en-US"/>
          </w:rPr>
          <w:t>o</w:t>
        </w:r>
      </w:ins>
      <w:ins w:id="285" w:author="Pranav Venkatesh" w:date="2021-04-08T21:06:00Z">
        <w:r>
          <w:rPr>
            <w:rFonts w:hint="default" w:ascii="Times New Roman" w:hAnsi="Times New Roman" w:cs="Times New Roman"/>
            <w:sz w:val="20"/>
            <w:szCs w:val="20"/>
            <w:shd w:val="clear" w:color="auto" w:fill="FFFFFF"/>
            <w:lang w:val="en-US"/>
          </w:rPr>
          <w:t>veral</w:t>
        </w:r>
      </w:ins>
      <w:ins w:id="286" w:author="Pranav Venkatesh" w:date="2021-04-08T21:06:01Z">
        <w:r>
          <w:rPr>
            <w:rFonts w:hint="default" w:ascii="Times New Roman" w:hAnsi="Times New Roman" w:cs="Times New Roman"/>
            <w:sz w:val="20"/>
            <w:szCs w:val="20"/>
            <w:shd w:val="clear" w:color="auto" w:fill="FFFFFF"/>
            <w:lang w:val="en-US"/>
          </w:rPr>
          <w:t xml:space="preserve">l </w:t>
        </w:r>
      </w:ins>
      <w:ins w:id="287" w:author="Pranav Venkatesh" w:date="2021-04-08T21:06:02Z">
        <w:r>
          <w:rPr>
            <w:rFonts w:hint="default" w:ascii="Times New Roman" w:hAnsi="Times New Roman" w:cs="Times New Roman"/>
            <w:sz w:val="20"/>
            <w:szCs w:val="20"/>
            <w:shd w:val="clear" w:color="auto" w:fill="FFFFFF"/>
            <w:lang w:val="en-US"/>
          </w:rPr>
          <w:t>qua</w:t>
        </w:r>
      </w:ins>
      <w:ins w:id="288" w:author="Pranav Venkatesh" w:date="2021-04-08T21:06:03Z">
        <w:r>
          <w:rPr>
            <w:rFonts w:hint="default" w:ascii="Times New Roman" w:hAnsi="Times New Roman" w:cs="Times New Roman"/>
            <w:sz w:val="20"/>
            <w:szCs w:val="20"/>
            <w:shd w:val="clear" w:color="auto" w:fill="FFFFFF"/>
            <w:lang w:val="en-US"/>
          </w:rPr>
          <w:t>ntit</w:t>
        </w:r>
      </w:ins>
      <w:ins w:id="289" w:author="Pranav Venkatesh" w:date="2021-04-08T21:06:05Z">
        <w:r>
          <w:rPr>
            <w:rFonts w:hint="default" w:ascii="Times New Roman" w:hAnsi="Times New Roman" w:cs="Times New Roman"/>
            <w:sz w:val="20"/>
            <w:szCs w:val="20"/>
            <w:shd w:val="clear" w:color="auto" w:fill="FFFFFF"/>
            <w:lang w:val="en-US"/>
          </w:rPr>
          <w:t xml:space="preserve">ative </w:t>
        </w:r>
      </w:ins>
      <w:ins w:id="290" w:author="Pranav Venkatesh" w:date="2021-04-08T21:06:06Z">
        <w:r>
          <w:rPr>
            <w:rFonts w:hint="default" w:ascii="Times New Roman" w:hAnsi="Times New Roman" w:cs="Times New Roman"/>
            <w:sz w:val="20"/>
            <w:szCs w:val="20"/>
            <w:shd w:val="clear" w:color="auto" w:fill="FFFFFF"/>
            <w:lang w:val="en-US"/>
          </w:rPr>
          <w:t>i</w:t>
        </w:r>
      </w:ins>
      <w:ins w:id="291" w:author="Pranav Venkatesh" w:date="2021-04-08T21:06:07Z">
        <w:r>
          <w:rPr>
            <w:rFonts w:hint="default" w:ascii="Times New Roman" w:hAnsi="Times New Roman" w:cs="Times New Roman"/>
            <w:sz w:val="20"/>
            <w:szCs w:val="20"/>
            <w:shd w:val="clear" w:color="auto" w:fill="FFFFFF"/>
            <w:lang w:val="en-US"/>
          </w:rPr>
          <w:t>mprovem</w:t>
        </w:r>
      </w:ins>
      <w:ins w:id="292" w:author="Pranav Venkatesh" w:date="2021-04-08T21:06:08Z">
        <w:r>
          <w:rPr>
            <w:rFonts w:hint="default" w:ascii="Times New Roman" w:hAnsi="Times New Roman" w:cs="Times New Roman"/>
            <w:sz w:val="20"/>
            <w:szCs w:val="20"/>
            <w:shd w:val="clear" w:color="auto" w:fill="FFFFFF"/>
            <w:lang w:val="en-US"/>
          </w:rPr>
          <w:t>ent of t</w:t>
        </w:r>
      </w:ins>
      <w:ins w:id="293" w:author="Pranav Venkatesh" w:date="2021-04-08T21:06:09Z">
        <w:r>
          <w:rPr>
            <w:rFonts w:hint="default" w:ascii="Times New Roman" w:hAnsi="Times New Roman" w:cs="Times New Roman"/>
            <w:sz w:val="20"/>
            <w:szCs w:val="20"/>
            <w:shd w:val="clear" w:color="auto" w:fill="FFFFFF"/>
            <w:lang w:val="en-US"/>
          </w:rPr>
          <w:t>he fr</w:t>
        </w:r>
      </w:ins>
      <w:ins w:id="294" w:author="Pranav Venkatesh" w:date="2021-04-08T21:06:10Z">
        <w:r>
          <w:rPr>
            <w:rFonts w:hint="default" w:ascii="Times New Roman" w:hAnsi="Times New Roman" w:cs="Times New Roman"/>
            <w:sz w:val="20"/>
            <w:szCs w:val="20"/>
            <w:shd w:val="clear" w:color="auto" w:fill="FFFFFF"/>
            <w:lang w:val="en-US"/>
          </w:rPr>
          <w:t>amew</w:t>
        </w:r>
      </w:ins>
      <w:ins w:id="295" w:author="Pranav Venkatesh" w:date="2021-04-08T21:06:14Z">
        <w:r>
          <w:rPr>
            <w:rFonts w:hint="default" w:ascii="Times New Roman" w:hAnsi="Times New Roman" w:cs="Times New Roman"/>
            <w:sz w:val="20"/>
            <w:szCs w:val="20"/>
            <w:shd w:val="clear" w:color="auto" w:fill="FFFFFF"/>
            <w:lang w:val="en-US"/>
          </w:rPr>
          <w:t>or</w:t>
        </w:r>
      </w:ins>
      <w:ins w:id="296" w:author="Pranav Venkatesh" w:date="2021-04-08T21:06:15Z">
        <w:r>
          <w:rPr>
            <w:rFonts w:hint="default" w:ascii="Times New Roman" w:hAnsi="Times New Roman" w:cs="Times New Roman"/>
            <w:sz w:val="20"/>
            <w:szCs w:val="20"/>
            <w:shd w:val="clear" w:color="auto" w:fill="FFFFFF"/>
            <w:lang w:val="en-US"/>
          </w:rPr>
          <w:t xml:space="preserve">k </w:t>
        </w:r>
      </w:ins>
      <w:ins w:id="297" w:author="Pranav Venkatesh" w:date="2021-04-08T21:06:16Z">
        <w:r>
          <w:rPr>
            <w:rFonts w:hint="default" w:ascii="Times New Roman" w:hAnsi="Times New Roman" w:cs="Times New Roman"/>
            <w:sz w:val="20"/>
            <w:szCs w:val="20"/>
            <w:shd w:val="clear" w:color="auto" w:fill="FFFFFF"/>
            <w:lang w:val="en-US"/>
          </w:rPr>
          <w:t>in comp</w:t>
        </w:r>
      </w:ins>
      <w:ins w:id="298" w:author="Pranav Venkatesh" w:date="2021-04-08T21:06:17Z">
        <w:r>
          <w:rPr>
            <w:rFonts w:hint="default" w:ascii="Times New Roman" w:hAnsi="Times New Roman" w:cs="Times New Roman"/>
            <w:sz w:val="20"/>
            <w:szCs w:val="20"/>
            <w:shd w:val="clear" w:color="auto" w:fill="FFFFFF"/>
            <w:lang w:val="en-US"/>
          </w:rPr>
          <w:t>arison</w:t>
        </w:r>
      </w:ins>
      <w:r>
        <w:rPr>
          <w:rFonts w:ascii="Times New Roman" w:hAnsi="Times New Roman" w:cs="Times New Roman"/>
          <w:sz w:val="20"/>
          <w:szCs w:val="20"/>
          <w:shd w:val="clear" w:color="auto" w:fill="FFFFFF"/>
          <w:lang w:val="en-US"/>
        </w:rPr>
        <w:t xml:space="preserve"> DeepRecog aims to bridge the gap between high resolution object detection and underwater vision. </w:t>
      </w:r>
      <w:ins w:id="299" w:author="Pranav Venkatesh" w:date="2021-04-08T21:04:57Z">
        <w:r>
          <w:rPr>
            <w:rFonts w:hint="default" w:ascii="Times New Roman" w:hAnsi="Times New Roman" w:cs="Times New Roman"/>
            <w:sz w:val="20"/>
            <w:szCs w:val="20"/>
            <w:shd w:val="clear" w:color="auto" w:fill="FFFFFF"/>
            <w:lang w:val="en-US"/>
          </w:rPr>
          <w:t>On</w:t>
        </w:r>
      </w:ins>
      <w:ins w:id="300" w:author="Pranav Venkatesh" w:date="2021-04-08T21:04:58Z">
        <w:r>
          <w:rPr>
            <w:rFonts w:hint="default" w:ascii="Times New Roman" w:hAnsi="Times New Roman" w:cs="Times New Roman"/>
            <w:sz w:val="20"/>
            <w:szCs w:val="20"/>
            <w:shd w:val="clear" w:color="auto" w:fill="FFFFFF"/>
            <w:lang w:val="en-US"/>
          </w:rPr>
          <w:t xml:space="preserve">e </w:t>
        </w:r>
      </w:ins>
      <w:ins w:id="301" w:author="Pranav Venkatesh" w:date="2021-04-08T21:05:00Z">
        <w:r>
          <w:rPr>
            <w:rFonts w:hint="default" w:ascii="Times New Roman" w:hAnsi="Times New Roman" w:cs="Times New Roman"/>
            <w:sz w:val="20"/>
            <w:szCs w:val="20"/>
            <w:shd w:val="clear" w:color="auto" w:fill="FFFFFF"/>
            <w:lang w:val="en-US"/>
          </w:rPr>
          <w:t>i</w:t>
        </w:r>
      </w:ins>
      <w:ins w:id="302" w:author="Pranav Venkatesh" w:date="2021-04-08T21:05:01Z">
        <w:r>
          <w:rPr>
            <w:rFonts w:hint="default" w:ascii="Times New Roman" w:hAnsi="Times New Roman" w:cs="Times New Roman"/>
            <w:sz w:val="20"/>
            <w:szCs w:val="20"/>
            <w:shd w:val="clear" w:color="auto" w:fill="FFFFFF"/>
            <w:lang w:val="en-US"/>
          </w:rPr>
          <w:t>mp</w:t>
        </w:r>
      </w:ins>
      <w:ins w:id="303" w:author="Pranav Venkatesh" w:date="2021-04-08T21:05:04Z">
        <w:r>
          <w:rPr>
            <w:rFonts w:hint="default" w:ascii="Times New Roman" w:hAnsi="Times New Roman" w:cs="Times New Roman"/>
            <w:sz w:val="20"/>
            <w:szCs w:val="20"/>
            <w:shd w:val="clear" w:color="auto" w:fill="FFFFFF"/>
            <w:lang w:val="en-US"/>
          </w:rPr>
          <w:t>ro</w:t>
        </w:r>
      </w:ins>
      <w:ins w:id="304" w:author="Pranav Venkatesh" w:date="2021-04-08T21:05:05Z">
        <w:r>
          <w:rPr>
            <w:rFonts w:hint="default" w:ascii="Times New Roman" w:hAnsi="Times New Roman" w:cs="Times New Roman"/>
            <w:sz w:val="20"/>
            <w:szCs w:val="20"/>
            <w:shd w:val="clear" w:color="auto" w:fill="FFFFFF"/>
            <w:lang w:val="en-US"/>
          </w:rPr>
          <w:t>vemen</w:t>
        </w:r>
      </w:ins>
      <w:ins w:id="305" w:author="Pranav Venkatesh" w:date="2021-04-08T21:05:06Z">
        <w:r>
          <w:rPr>
            <w:rFonts w:hint="default" w:ascii="Times New Roman" w:hAnsi="Times New Roman" w:cs="Times New Roman"/>
            <w:sz w:val="20"/>
            <w:szCs w:val="20"/>
            <w:shd w:val="clear" w:color="auto" w:fill="FFFFFF"/>
            <w:lang w:val="en-US"/>
          </w:rPr>
          <w:t xml:space="preserve">t </w:t>
        </w:r>
      </w:ins>
      <w:ins w:id="306" w:author="Pranav Venkatesh" w:date="2021-04-08T21:05:07Z">
        <w:r>
          <w:rPr>
            <w:rFonts w:hint="default" w:ascii="Times New Roman" w:hAnsi="Times New Roman" w:cs="Times New Roman"/>
            <w:sz w:val="20"/>
            <w:szCs w:val="20"/>
            <w:shd w:val="clear" w:color="auto" w:fill="FFFFFF"/>
            <w:lang w:val="en-US"/>
          </w:rPr>
          <w:t>that ca</w:t>
        </w:r>
      </w:ins>
      <w:ins w:id="307" w:author="Pranav Venkatesh" w:date="2021-04-08T21:05:09Z">
        <w:r>
          <w:rPr>
            <w:rFonts w:hint="default" w:ascii="Times New Roman" w:hAnsi="Times New Roman" w:cs="Times New Roman"/>
            <w:sz w:val="20"/>
            <w:szCs w:val="20"/>
            <w:shd w:val="clear" w:color="auto" w:fill="FFFFFF"/>
            <w:lang w:val="en-US"/>
          </w:rPr>
          <w:t xml:space="preserve">n be </w:t>
        </w:r>
      </w:ins>
      <w:ins w:id="308" w:author="Pranav Venkatesh" w:date="2021-04-08T21:05:10Z">
        <w:r>
          <w:rPr>
            <w:rFonts w:hint="default" w:ascii="Times New Roman" w:hAnsi="Times New Roman" w:cs="Times New Roman"/>
            <w:sz w:val="20"/>
            <w:szCs w:val="20"/>
            <w:shd w:val="clear" w:color="auto" w:fill="FFFFFF"/>
            <w:lang w:val="en-US"/>
          </w:rPr>
          <w:t>made</w:t>
        </w:r>
      </w:ins>
      <w:ins w:id="309" w:author="Pranav Venkatesh" w:date="2021-04-08T21:05:11Z">
        <w:r>
          <w:rPr>
            <w:rFonts w:hint="default" w:ascii="Times New Roman" w:hAnsi="Times New Roman" w:cs="Times New Roman"/>
            <w:sz w:val="20"/>
            <w:szCs w:val="20"/>
            <w:shd w:val="clear" w:color="auto" w:fill="FFFFFF"/>
            <w:lang w:val="en-US"/>
          </w:rPr>
          <w:t xml:space="preserve"> </w:t>
        </w:r>
      </w:ins>
      <w:ins w:id="310" w:author="Pranav Venkatesh" w:date="2021-04-08T21:05:12Z">
        <w:r>
          <w:rPr>
            <w:rFonts w:hint="default" w:ascii="Times New Roman" w:hAnsi="Times New Roman" w:cs="Times New Roman"/>
            <w:sz w:val="20"/>
            <w:szCs w:val="20"/>
            <w:shd w:val="clear" w:color="auto" w:fill="FFFFFF"/>
            <w:lang w:val="en-US"/>
          </w:rPr>
          <w:t>to</w:t>
        </w:r>
      </w:ins>
      <w:ins w:id="311" w:author="Pranav Venkatesh" w:date="2021-04-08T21:05:13Z">
        <w:r>
          <w:rPr>
            <w:rFonts w:hint="default" w:ascii="Times New Roman" w:hAnsi="Times New Roman" w:cs="Times New Roman"/>
            <w:sz w:val="20"/>
            <w:szCs w:val="20"/>
            <w:shd w:val="clear" w:color="auto" w:fill="FFFFFF"/>
            <w:lang w:val="en-US"/>
          </w:rPr>
          <w:t xml:space="preserve"> the </w:t>
        </w:r>
      </w:ins>
      <w:ins w:id="312" w:author="Pranav Venkatesh" w:date="2021-04-08T21:05:15Z">
        <w:r>
          <w:rPr>
            <w:rFonts w:hint="default" w:ascii="Times New Roman" w:hAnsi="Times New Roman" w:cs="Times New Roman"/>
            <w:sz w:val="20"/>
            <w:szCs w:val="20"/>
            <w:shd w:val="clear" w:color="auto" w:fill="FFFFFF"/>
            <w:lang w:val="en-US"/>
          </w:rPr>
          <w:t>frame</w:t>
        </w:r>
      </w:ins>
      <w:ins w:id="313" w:author="Pranav Venkatesh" w:date="2021-04-08T21:05:16Z">
        <w:r>
          <w:rPr>
            <w:rFonts w:hint="default" w:ascii="Times New Roman" w:hAnsi="Times New Roman" w:cs="Times New Roman"/>
            <w:sz w:val="20"/>
            <w:szCs w:val="20"/>
            <w:shd w:val="clear" w:color="auto" w:fill="FFFFFF"/>
            <w:lang w:val="en-US"/>
          </w:rPr>
          <w:t>wor</w:t>
        </w:r>
      </w:ins>
      <w:ins w:id="314" w:author="Pranav Venkatesh" w:date="2021-04-08T21:05:17Z">
        <w:r>
          <w:rPr>
            <w:rFonts w:hint="default" w:ascii="Times New Roman" w:hAnsi="Times New Roman" w:cs="Times New Roman"/>
            <w:sz w:val="20"/>
            <w:szCs w:val="20"/>
            <w:shd w:val="clear" w:color="auto" w:fill="FFFFFF"/>
            <w:lang w:val="en-US"/>
          </w:rPr>
          <w:t>k id th</w:t>
        </w:r>
      </w:ins>
      <w:ins w:id="315" w:author="Pranav Venkatesh" w:date="2021-04-08T21:05:18Z">
        <w:r>
          <w:rPr>
            <w:rFonts w:hint="default" w:ascii="Times New Roman" w:hAnsi="Times New Roman" w:cs="Times New Roman"/>
            <w:sz w:val="20"/>
            <w:szCs w:val="20"/>
            <w:shd w:val="clear" w:color="auto" w:fill="FFFFFF"/>
            <w:lang w:val="en-US"/>
          </w:rPr>
          <w:t>e ex</w:t>
        </w:r>
      </w:ins>
      <w:ins w:id="316" w:author="Pranav Venkatesh" w:date="2021-04-08T21:05:19Z">
        <w:r>
          <w:rPr>
            <w:rFonts w:hint="default" w:ascii="Times New Roman" w:hAnsi="Times New Roman" w:cs="Times New Roman"/>
            <w:sz w:val="20"/>
            <w:szCs w:val="20"/>
            <w:shd w:val="clear" w:color="auto" w:fill="FFFFFF"/>
            <w:lang w:val="en-US"/>
          </w:rPr>
          <w:t>tensio</w:t>
        </w:r>
      </w:ins>
      <w:ins w:id="317" w:author="Pranav Venkatesh" w:date="2021-04-08T21:05:20Z">
        <w:r>
          <w:rPr>
            <w:rFonts w:hint="default" w:ascii="Times New Roman" w:hAnsi="Times New Roman" w:cs="Times New Roman"/>
            <w:sz w:val="20"/>
            <w:szCs w:val="20"/>
            <w:shd w:val="clear" w:color="auto" w:fill="FFFFFF"/>
            <w:lang w:val="en-US"/>
          </w:rPr>
          <w:t xml:space="preserve">n of </w:t>
        </w:r>
      </w:ins>
      <w:ins w:id="318" w:author="Pranav Venkatesh" w:date="2021-04-08T21:05:21Z">
        <w:r>
          <w:rPr>
            <w:rFonts w:hint="default" w:ascii="Times New Roman" w:hAnsi="Times New Roman" w:cs="Times New Roman"/>
            <w:sz w:val="20"/>
            <w:szCs w:val="20"/>
            <w:shd w:val="clear" w:color="auto" w:fill="FFFFFF"/>
            <w:lang w:val="en-US"/>
          </w:rPr>
          <w:t>clas</w:t>
        </w:r>
      </w:ins>
      <w:ins w:id="319" w:author="Pranav Venkatesh" w:date="2021-04-08T21:05:22Z">
        <w:r>
          <w:rPr>
            <w:rFonts w:hint="default" w:ascii="Times New Roman" w:hAnsi="Times New Roman" w:cs="Times New Roman"/>
            <w:sz w:val="20"/>
            <w:szCs w:val="20"/>
            <w:shd w:val="clear" w:color="auto" w:fill="FFFFFF"/>
            <w:lang w:val="en-US"/>
          </w:rPr>
          <w:t>s la</w:t>
        </w:r>
      </w:ins>
      <w:ins w:id="320" w:author="Pranav Venkatesh" w:date="2021-04-08T21:05:23Z">
        <w:r>
          <w:rPr>
            <w:rFonts w:hint="default" w:ascii="Times New Roman" w:hAnsi="Times New Roman" w:cs="Times New Roman"/>
            <w:sz w:val="20"/>
            <w:szCs w:val="20"/>
            <w:shd w:val="clear" w:color="auto" w:fill="FFFFFF"/>
            <w:lang w:val="en-US"/>
          </w:rPr>
          <w:t>bels f</w:t>
        </w:r>
      </w:ins>
      <w:ins w:id="321" w:author="Pranav Venkatesh" w:date="2021-04-08T21:05:24Z">
        <w:r>
          <w:rPr>
            <w:rFonts w:hint="default" w:ascii="Times New Roman" w:hAnsi="Times New Roman" w:cs="Times New Roman"/>
            <w:sz w:val="20"/>
            <w:szCs w:val="20"/>
            <w:shd w:val="clear" w:color="auto" w:fill="FFFFFF"/>
            <w:lang w:val="en-US"/>
          </w:rPr>
          <w:t xml:space="preserve">or </w:t>
        </w:r>
      </w:ins>
      <w:ins w:id="322" w:author="Pranav Venkatesh" w:date="2021-04-08T21:05:25Z">
        <w:r>
          <w:rPr>
            <w:rFonts w:hint="default" w:ascii="Times New Roman" w:hAnsi="Times New Roman" w:cs="Times New Roman"/>
            <w:sz w:val="20"/>
            <w:szCs w:val="20"/>
            <w:shd w:val="clear" w:color="auto" w:fill="FFFFFF"/>
            <w:lang w:val="en-US"/>
          </w:rPr>
          <w:t>ob</w:t>
        </w:r>
      </w:ins>
      <w:ins w:id="323" w:author="Pranav Venkatesh" w:date="2021-04-08T21:05:27Z">
        <w:r>
          <w:rPr>
            <w:rFonts w:hint="default" w:ascii="Times New Roman" w:hAnsi="Times New Roman" w:cs="Times New Roman"/>
            <w:sz w:val="20"/>
            <w:szCs w:val="20"/>
            <w:shd w:val="clear" w:color="auto" w:fill="FFFFFF"/>
            <w:lang w:val="en-US"/>
          </w:rPr>
          <w:t xml:space="preserve">ject </w:t>
        </w:r>
      </w:ins>
      <w:ins w:id="324" w:author="Pranav Venkatesh" w:date="2021-04-08T21:05:28Z">
        <w:r>
          <w:rPr>
            <w:rFonts w:hint="default" w:ascii="Times New Roman" w:hAnsi="Times New Roman" w:cs="Times New Roman"/>
            <w:sz w:val="20"/>
            <w:szCs w:val="20"/>
            <w:shd w:val="clear" w:color="auto" w:fill="FFFFFF"/>
            <w:lang w:val="en-US"/>
          </w:rPr>
          <w:t>reco</w:t>
        </w:r>
      </w:ins>
      <w:ins w:id="325" w:author="Pranav Venkatesh" w:date="2021-04-08T21:05:29Z">
        <w:r>
          <w:rPr>
            <w:rFonts w:hint="default" w:ascii="Times New Roman" w:hAnsi="Times New Roman" w:cs="Times New Roman"/>
            <w:sz w:val="20"/>
            <w:szCs w:val="20"/>
            <w:shd w:val="clear" w:color="auto" w:fill="FFFFFF"/>
            <w:lang w:val="en-US"/>
          </w:rPr>
          <w:t>g</w:t>
        </w:r>
      </w:ins>
      <w:ins w:id="326" w:author="Pranav Venkatesh" w:date="2021-04-08T21:05:30Z">
        <w:r>
          <w:rPr>
            <w:rFonts w:hint="default" w:ascii="Times New Roman" w:hAnsi="Times New Roman" w:cs="Times New Roman"/>
            <w:sz w:val="20"/>
            <w:szCs w:val="20"/>
            <w:shd w:val="clear" w:color="auto" w:fill="FFFFFF"/>
            <w:lang w:val="en-US"/>
          </w:rPr>
          <w:t>nition</w:t>
        </w:r>
      </w:ins>
      <w:ins w:id="327" w:author="Pranav Venkatesh" w:date="2021-04-08T21:05:31Z">
        <w:r>
          <w:rPr>
            <w:rFonts w:hint="default" w:ascii="Times New Roman" w:hAnsi="Times New Roman" w:cs="Times New Roman"/>
            <w:sz w:val="20"/>
            <w:szCs w:val="20"/>
            <w:shd w:val="clear" w:color="auto" w:fill="FFFFFF"/>
            <w:lang w:val="en-US"/>
          </w:rPr>
          <w:t xml:space="preserve"> in th</w:t>
        </w:r>
      </w:ins>
      <w:ins w:id="328" w:author="Pranav Venkatesh" w:date="2021-04-08T21:05:32Z">
        <w:r>
          <w:rPr>
            <w:rFonts w:hint="default" w:ascii="Times New Roman" w:hAnsi="Times New Roman" w:cs="Times New Roman"/>
            <w:sz w:val="20"/>
            <w:szCs w:val="20"/>
            <w:shd w:val="clear" w:color="auto" w:fill="FFFFFF"/>
            <w:lang w:val="en-US"/>
          </w:rPr>
          <w:t xml:space="preserve">e </w:t>
        </w:r>
      </w:ins>
      <w:ins w:id="329" w:author="Pranav Venkatesh" w:date="2021-04-08T21:05:33Z">
        <w:r>
          <w:rPr>
            <w:rFonts w:hint="default" w:ascii="Times New Roman" w:hAnsi="Times New Roman" w:cs="Times New Roman"/>
            <w:sz w:val="20"/>
            <w:szCs w:val="20"/>
            <w:shd w:val="clear" w:color="auto" w:fill="FFFFFF"/>
            <w:lang w:val="en-US"/>
          </w:rPr>
          <w:t>real</w:t>
        </w:r>
      </w:ins>
      <w:ins w:id="330" w:author="Pranav Venkatesh" w:date="2021-04-08T21:05:34Z">
        <w:r>
          <w:rPr>
            <w:rFonts w:hint="default" w:ascii="Times New Roman" w:hAnsi="Times New Roman" w:cs="Times New Roman"/>
            <w:sz w:val="20"/>
            <w:szCs w:val="20"/>
            <w:shd w:val="clear" w:color="auto" w:fill="FFFFFF"/>
            <w:lang w:val="en-US"/>
          </w:rPr>
          <w:t xml:space="preserve"> w</w:t>
        </w:r>
      </w:ins>
      <w:ins w:id="331" w:author="Pranav Venkatesh" w:date="2021-04-08T21:05:35Z">
        <w:r>
          <w:rPr>
            <w:rFonts w:hint="default" w:ascii="Times New Roman" w:hAnsi="Times New Roman" w:cs="Times New Roman"/>
            <w:sz w:val="20"/>
            <w:szCs w:val="20"/>
            <w:shd w:val="clear" w:color="auto" w:fill="FFFFFF"/>
            <w:lang w:val="en-US"/>
          </w:rPr>
          <w:t xml:space="preserve">orld </w:t>
        </w:r>
      </w:ins>
      <w:ins w:id="332" w:author="Pranav Venkatesh" w:date="2021-04-08T21:05:36Z">
        <w:r>
          <w:rPr>
            <w:rFonts w:hint="default" w:ascii="Times New Roman" w:hAnsi="Times New Roman" w:cs="Times New Roman"/>
            <w:sz w:val="20"/>
            <w:szCs w:val="20"/>
            <w:shd w:val="clear" w:color="auto" w:fill="FFFFFF"/>
            <w:lang w:val="en-US"/>
          </w:rPr>
          <w:t>marine</w:t>
        </w:r>
      </w:ins>
      <w:ins w:id="333" w:author="Pranav Venkatesh" w:date="2021-04-08T21:05:37Z">
        <w:r>
          <w:rPr>
            <w:rFonts w:hint="default" w:ascii="Times New Roman" w:hAnsi="Times New Roman" w:cs="Times New Roman"/>
            <w:sz w:val="20"/>
            <w:szCs w:val="20"/>
            <w:shd w:val="clear" w:color="auto" w:fill="FFFFFF"/>
            <w:lang w:val="en-US"/>
          </w:rPr>
          <w:t xml:space="preserve"> expl</w:t>
        </w:r>
      </w:ins>
      <w:ins w:id="334" w:author="Pranav Venkatesh" w:date="2021-04-08T21:05:38Z">
        <w:r>
          <w:rPr>
            <w:rFonts w:hint="default" w:ascii="Times New Roman" w:hAnsi="Times New Roman" w:cs="Times New Roman"/>
            <w:sz w:val="20"/>
            <w:szCs w:val="20"/>
            <w:shd w:val="clear" w:color="auto" w:fill="FFFFFF"/>
            <w:lang w:val="en-US"/>
          </w:rPr>
          <w:t>orat</w:t>
        </w:r>
      </w:ins>
      <w:ins w:id="335" w:author="Pranav Venkatesh" w:date="2021-04-08T21:05:39Z">
        <w:r>
          <w:rPr>
            <w:rFonts w:hint="default" w:ascii="Times New Roman" w:hAnsi="Times New Roman" w:cs="Times New Roman"/>
            <w:sz w:val="20"/>
            <w:szCs w:val="20"/>
            <w:shd w:val="clear" w:color="auto" w:fill="FFFFFF"/>
            <w:lang w:val="en-US"/>
          </w:rPr>
          <w:t xml:space="preserve">ions </w:t>
        </w:r>
      </w:ins>
      <w:ins w:id="336" w:author="Pranav Venkatesh" w:date="2021-04-08T21:05:40Z">
        <w:r>
          <w:rPr>
            <w:rFonts w:hint="default" w:ascii="Times New Roman" w:hAnsi="Times New Roman" w:cs="Times New Roman"/>
            <w:sz w:val="20"/>
            <w:szCs w:val="20"/>
            <w:shd w:val="clear" w:color="auto" w:fill="FFFFFF"/>
            <w:lang w:val="en-US"/>
          </w:rPr>
          <w:t>.</w:t>
        </w:r>
      </w:ins>
      <w:r>
        <w:rPr>
          <w:rFonts w:ascii="Times New Roman" w:hAnsi="Times New Roman" w:cs="Times New Roman"/>
          <w:sz w:val="20"/>
          <w:szCs w:val="20"/>
          <w:shd w:val="clear" w:color="auto" w:fill="FFFFFF"/>
          <w:lang w:val="en-US"/>
        </w:rPr>
        <w:t>Future scope of research may be directed towards improving the object detection to suit niche requirements highly specific to marine exploration, which involves adding more classes of marine species, corals and other endangered ocean resources.</w:t>
      </w:r>
    </w:p>
    <w:p>
      <w:pPr>
        <w:jc w:val="both"/>
        <w:rPr>
          <w:rFonts w:ascii="Times New Roman" w:hAnsi="Times New Roman" w:cs="Times New Roman"/>
          <w:sz w:val="20"/>
          <w:szCs w:val="20"/>
          <w:shd w:val="clear" w:color="auto" w:fill="FFFFFF"/>
          <w:lang w:val="en-US"/>
        </w:rPr>
      </w:pPr>
    </w:p>
    <w:p>
      <w:pPr>
        <w:rPr>
          <w:rFonts w:ascii="Times New Roman" w:hAnsi="Times New Roman" w:cs="Times New Roman"/>
          <w:b/>
          <w:bCs/>
          <w:sz w:val="24"/>
          <w:szCs w:val="24"/>
          <w:shd w:val="clear" w:color="auto" w:fill="FFFFFF"/>
          <w:lang w:val="en-US"/>
        </w:rPr>
      </w:pPr>
      <w:r>
        <w:rPr>
          <w:rFonts w:ascii="Times New Roman" w:hAnsi="Times New Roman" w:cs="Times New Roman"/>
          <w:b/>
          <w:bCs/>
          <w:sz w:val="24"/>
          <w:szCs w:val="24"/>
          <w:shd w:val="clear" w:color="auto" w:fill="FFFFFF"/>
          <w:lang w:val="en-US"/>
        </w:rPr>
        <w:t>7  References</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Saini and M. Biswas, "Object Detection in Underwater Image by Detecting Edges using Adaptive Thresholding," 2019 3rd International Conference on Trends in Electronics and Informatics (ICOEI), Tirunelveli, India, 2019, pp. 628-632, doi: 10.1109/ICOEI.2019.8862794.</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D. Kim, D. Lee, H. Myung and H. Choi, "Object detection and tracking for autonomous underwater robots using weighted template matching," 2012 Oceans - Yeosu, Yeosu, Korea (South), 2012, pp. 1-5, doi: 10.1109/OCEANS-Yeosu.2012.6263501.</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F. L. Pereira, T. Grilo and S. Gama, "Optimal Control Framework for AUV’s Motion Planning in Planar Vortices Vector Field," 2018 IEEE/OES Autonomous Underwater Vehicle Workshop (AUV), Porto, Portugal, 2018, pp. 1-6, doi: 10.1109/AUV.2018.8729782.</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J. W. Kaeli, "Real-time anomaly detection in side-scan sonar imagery for adaptive AUV missions," 2016 IEEE/OES Autonomous Underwater Vehicles (AUV), Tokyo, Japan, 2016, pp. 85-89, doi: 10.1109/AUV.2016.7778653.</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P. King, A. Vardy, P. Vandrish and B. Anstey, "Real-time side scan image generation and registration framework for AUV route following," 2012 IEEE/OES Autonomous Underwater Vehicles (AUV), Southampton, UK, 2012, pp. 1-6, doi: 10.1109/AUV.2012.6380758.</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A. C. Jiji and R. Nagaraj, "Enhancement of Underwater Deblurred Images using Gradient Guided Filter," 2018 3rd IEEE International Conference on Recent Trends in Electronics, Information &amp; Communication Technology (RTEICT), Bangalore, India, 2018, pp. 1136-1140, doi: 10.1109/RTEICT42901.2018.9012305.</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C. Cheng, C. Sung and H. Chang, "Underwater image restoration by red-dark channel prior and point spread function deconvolution," 2015 IEEE International Conference on Signal and Image Processing Applications (ICSIPA), Kuala Lumpur, Malaysia, 2015, pp. 110-115, doi: 10.1109/ICSIPA.2015.7412173.</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G. Huo, Z. Wu and J. Li, "Underwater Image Restoration Based on Color Correction and Red Channel Prior," 2018 IEEE International Conference on Systems, Man, and Cybernetics (SMC), Miyazaki, Japan, 2018, pp. 3975-3980, doi: 10.1109/SMC.2018.00674.</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H. Zheng, X. Sun, B. Zheng, R. Nian and Y. Wang, "Underwater image segmentation via dark channel prior and multiscale hierarchical decomposition," OCEANS 2015 - Genova, Genova, Italy, 2015, pp. 1-4, doi: 10.1109/OCEANS-Genova.2015.7271450.</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Wang, Z., Liu, C., Wang, S., Tang, T., Tao, Y., Yang, C., Li, H., Liu, X., &amp; Fan, X. (2020). UDD: An Underwater Open-sea Farm Object Detection Dataset for Underwater Robot Picking. </w:t>
      </w:r>
      <w:r>
        <w:rPr>
          <w:i/>
          <w:iCs/>
        </w:rPr>
        <w:t>ArXiv, abs/2003.01446</w:t>
      </w:r>
      <w:r>
        <w:rPr>
          <w:rFonts w:ascii="Times New Roman" w:hAnsi="Times New Roman" w:cs="Times New Roman"/>
          <w:color w:val="2E414F"/>
          <w:sz w:val="20"/>
          <w:szCs w:val="20"/>
          <w:shd w:val="clear" w:color="auto" w:fill="FFFFFF"/>
        </w:rPr>
        <w:t>.</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D. Zhang, L. Li, Z. Zhu, S. Jin, W. Gao and C. Li, "Object Detection Algorithm Based on Deformable Convolutional Networks for Underwater Images," 2019 2nd China Symposium on Cognitive Computing and Hybrid Intelligence (CCHI), Xi'an, China, 2019, pp. 274-279, doi: 10.1109/CCHI.2019.8901912.</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J. Zhang, L. Zhu, L. Xu and Q. Xie, "Research on the Correlation between Image Enhancement and Underwater Object Detection," 2020 Chinese Automation Congress (CAC), Shanghai, China, 2020, pp. 5928-5933, doi: 10.1109/CAC51589.2020.9326936.</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Farhadifard, F. (2017). Underwater image restoration: super-resolution and deblurring via sparse representation and denoising by means of marine snow removal.</w:t>
      </w:r>
    </w:p>
    <w:p>
      <w:pPr>
        <w:pStyle w:val="14"/>
        <w:numPr>
          <w:ilvl w:val="0"/>
          <w:numId w:val="4"/>
        </w:numPr>
        <w:ind w:left="720" w:hanging="360"/>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Cai, B. et al. “DehazeNet: An End-to-End System for Single Image Haze Removal.” </w:t>
      </w:r>
      <w:r>
        <w:rPr>
          <w:rFonts w:ascii="Times New Roman" w:hAnsi="Times New Roman" w:cs="Times New Roman"/>
          <w:i/>
          <w:iCs/>
          <w:sz w:val="20"/>
          <w:szCs w:val="20"/>
        </w:rPr>
        <w:t>IEEE Transactions on Image Processing</w:t>
      </w:r>
      <w:r>
        <w:rPr>
          <w:rFonts w:ascii="Times New Roman" w:hAnsi="Times New Roman" w:cs="Times New Roman"/>
          <w:color w:val="2E414F"/>
          <w:sz w:val="20"/>
          <w:szCs w:val="20"/>
          <w:shd w:val="clear" w:color="auto" w:fill="FFFFFF"/>
        </w:rPr>
        <w:t> 25 (2016): 5187-5198.</w:t>
      </w:r>
    </w:p>
    <w:p>
      <w:pPr>
        <w:pStyle w:val="14"/>
        <w:numPr>
          <w:ilvl w:val="0"/>
          <w:numId w:val="4"/>
        </w:numPr>
        <w:tabs>
          <w:tab w:val="left" w:pos="851"/>
        </w:tabs>
        <w:ind w:left="709"/>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Finlayson, Graham &amp; Trezzi, Elisabetta. (2004). Shades of Gray and Colour Constancy. Proceedings of the 12th Color Imaging Conference. 37-41.</w:t>
      </w:r>
    </w:p>
    <w:p>
      <w:pPr>
        <w:pStyle w:val="14"/>
        <w:numPr>
          <w:ilvl w:val="0"/>
          <w:numId w:val="4"/>
        </w:numPr>
        <w:tabs>
          <w:tab w:val="left" w:pos="851"/>
        </w:tabs>
        <w:ind w:left="709"/>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Huo, Junyan et al. “Robust automatic white balance algorithm using gray color points in images.” </w:t>
      </w:r>
      <w:r>
        <w:rPr>
          <w:rFonts w:ascii="Times New Roman" w:hAnsi="Times New Roman" w:cs="Times New Roman"/>
          <w:i/>
          <w:iCs/>
          <w:sz w:val="20"/>
          <w:szCs w:val="20"/>
        </w:rPr>
        <w:t>IEEE Transactions on Consumer Electronics</w:t>
      </w:r>
      <w:r>
        <w:rPr>
          <w:rFonts w:ascii="Times New Roman" w:hAnsi="Times New Roman" w:cs="Times New Roman"/>
          <w:color w:val="2E414F"/>
          <w:sz w:val="20"/>
          <w:szCs w:val="20"/>
          <w:shd w:val="clear" w:color="auto" w:fill="FFFFFF"/>
        </w:rPr>
        <w:t> 52 (2006): 541-546.</w:t>
      </w:r>
    </w:p>
    <w:p>
      <w:pPr>
        <w:pStyle w:val="14"/>
        <w:numPr>
          <w:ilvl w:val="0"/>
          <w:numId w:val="4"/>
        </w:numPr>
        <w:tabs>
          <w:tab w:val="left" w:pos="851"/>
        </w:tabs>
        <w:ind w:left="709"/>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Eslami, Ramin &amp; Radha, Hayder. (2005). New image transforms using hybrid wavelets and directional filter banks: analysis and design. 1. I - 733. 10.1109/ICIP.2005.1529855.</w:t>
      </w:r>
    </w:p>
    <w:p>
      <w:pPr>
        <w:pStyle w:val="14"/>
        <w:numPr>
          <w:ilvl w:val="0"/>
          <w:numId w:val="4"/>
        </w:numPr>
        <w:tabs>
          <w:tab w:val="left" w:pos="851"/>
        </w:tabs>
        <w:ind w:left="709"/>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J. Redmon, S. Divvala, R. Girshick and A. Farhadi, "You Only Look Once: Unified, Real-Time Object Detection," 2016 IEEE Conference on Computer Vision and Pattern Recognition (CVPR), Las Vegas, NV, USA, 2016, pp. 779-788, doi: 10.1109/CVPR.2016.91.</w:t>
      </w:r>
    </w:p>
    <w:p>
      <w:pPr>
        <w:pStyle w:val="14"/>
        <w:numPr>
          <w:ilvl w:val="0"/>
          <w:numId w:val="4"/>
        </w:numPr>
        <w:tabs>
          <w:tab w:val="left" w:pos="851"/>
        </w:tabs>
        <w:ind w:left="709"/>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Christian Szegedy, Sergey Ioffe, Vincent Vanhoucke, and Alexander A. Alemi. 2017. Inception-v4, inception-ResNet and the impact of residual connections on learning. In &lt;i&gt;Proceedings of the Thirty-First AAAI Conference on Artificial Intelligence&lt;/i&gt; (&lt;i&gt;AAAI'17&lt;/i&gt;). AAAI Press, 4278–4284.</w:t>
      </w:r>
    </w:p>
    <w:p>
      <w:pPr>
        <w:pStyle w:val="14"/>
        <w:numPr>
          <w:ilvl w:val="0"/>
          <w:numId w:val="4"/>
        </w:numPr>
        <w:tabs>
          <w:tab w:val="left" w:pos="851"/>
        </w:tabs>
        <w:ind w:left="709"/>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K. Iqbal, M. Odetayo, A. James, R.A. Salam, and A.Z.H. Talib. “Enhancing the low quality images using Unsupervised Colour Correction Method”. In: IEEE International Conference on Systems Man and Cybernetics (SMC). 2010, pp. 1703– 1709.</w:t>
      </w:r>
    </w:p>
    <w:p>
      <w:pPr>
        <w:pStyle w:val="14"/>
        <w:numPr>
          <w:ilvl w:val="0"/>
          <w:numId w:val="4"/>
        </w:numPr>
        <w:tabs>
          <w:tab w:val="left" w:pos="851"/>
        </w:tabs>
        <w:ind w:left="709"/>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T. Stephan and J. Beyerer. “Computergraphical Model for Underwater Image Simulation and Restoration”. In: Workshop on Computer Vision for Analysis of Underwater Imagery (CVAUI). K. Iqbal, M. Odetayo, A. James, R.A. Salam, and A.Z.H. Talib. “Enhancing the low quality images using Unsupervised Colour Correction Method”. In: IEEE International Conference on Systems Man and Cybernetics (SMC). 2010, pp. 1703– 1709.2014, pp. 73–79.</w:t>
      </w:r>
    </w:p>
    <w:p>
      <w:pPr>
        <w:pStyle w:val="14"/>
        <w:numPr>
          <w:ilvl w:val="0"/>
          <w:numId w:val="4"/>
        </w:numPr>
        <w:tabs>
          <w:tab w:val="left" w:pos="851"/>
        </w:tabs>
        <w:ind w:left="709"/>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Y-T. Peng and P. C. Cosman. “Underwater Image Restoration Based on Image Blurriness and Light Absorption”. In: IEEE Transactions on Image Processing 26.4 (2017), pp. 1579–1594.</w:t>
      </w:r>
    </w:p>
    <w:p>
      <w:pPr>
        <w:pStyle w:val="14"/>
        <w:numPr>
          <w:ilvl w:val="0"/>
          <w:numId w:val="4"/>
        </w:numPr>
        <w:tabs>
          <w:tab w:val="left" w:pos="851"/>
        </w:tabs>
        <w:ind w:left="709"/>
        <w:rPr>
          <w:rFonts w:ascii="Times New Roman" w:hAnsi="Times New Roman" w:cs="Times New Roman"/>
          <w:color w:val="2E414F"/>
          <w:sz w:val="20"/>
          <w:szCs w:val="20"/>
          <w:shd w:val="clear" w:color="auto" w:fill="FFFFFF"/>
        </w:rPr>
      </w:pPr>
      <w:r>
        <w:rPr>
          <w:rFonts w:ascii="Times New Roman" w:hAnsi="Times New Roman" w:cs="Times New Roman"/>
          <w:color w:val="2E414F"/>
          <w:sz w:val="20"/>
          <w:szCs w:val="20"/>
          <w:shd w:val="clear" w:color="auto" w:fill="FFFFFF"/>
        </w:rPr>
        <w:t>M. S. Hitam, W. N. J. H. W. Yussof, E. Afreen Awalludin, and Z. Bachok. “Mixture contrast limited adaptive histogram equalization for underwater image enhancement”. In: IEEE International Conference on Computer Applications Technology (ICCAT). 2013, pp. 1–5.</w:t>
      </w:r>
    </w:p>
    <w:p>
      <w:pPr>
        <w:pStyle w:val="14"/>
        <w:tabs>
          <w:tab w:val="left" w:pos="851"/>
        </w:tabs>
        <w:ind w:left="709" w:hanging="425"/>
        <w:rPr>
          <w:rFonts w:ascii="Times New Roman" w:hAnsi="Times New Roman" w:cs="Times New Roman"/>
          <w:color w:val="2E414F"/>
          <w:sz w:val="20"/>
          <w:szCs w:val="20"/>
          <w:shd w:val="clear" w:color="auto" w:fill="FFFFFF"/>
        </w:rPr>
      </w:pPr>
    </w:p>
    <w:p>
      <w:pPr>
        <w:pStyle w:val="14"/>
        <w:ind w:left="0"/>
        <w:rPr>
          <w:rFonts w:ascii="Times New Roman" w:hAnsi="Times New Roman" w:cs="Times New Roman"/>
          <w:color w:val="2E414F"/>
          <w:sz w:val="20"/>
          <w:szCs w:val="20"/>
          <w:shd w:val="clear" w:color="auto" w:fill="FFFFFF"/>
        </w:rPr>
      </w:pPr>
    </w:p>
    <w:p>
      <w:pPr>
        <w:pStyle w:val="14"/>
        <w:ind w:left="0"/>
        <w:rPr>
          <w:rFonts w:ascii="Times New Roman" w:hAnsi="Times New Roman" w:cs="Times New Roman"/>
          <w:color w:val="2E414F"/>
          <w:sz w:val="20"/>
          <w:szCs w:val="20"/>
          <w:shd w:val="clear" w:color="auto" w:fill="FFFFFF"/>
        </w:rPr>
      </w:pPr>
    </w:p>
    <w:p>
      <w:pPr>
        <w:pStyle w:val="14"/>
        <w:ind w:left="0"/>
        <w:rPr>
          <w:rFonts w:ascii="Times New Roman" w:hAnsi="Times New Roman" w:cs="Times New Roman"/>
          <w:color w:val="2E414F"/>
          <w:sz w:val="20"/>
          <w:szCs w:val="20"/>
          <w:shd w:val="clear" w:color="auto" w:fill="FFFFFF"/>
        </w:rPr>
      </w:pPr>
    </w:p>
    <w:p>
      <w:pPr>
        <w:pStyle w:val="14"/>
        <w:ind w:left="0"/>
        <w:rPr>
          <w:rFonts w:ascii="Times New Roman" w:hAnsi="Times New Roman" w:cs="Times New Roman"/>
          <w:color w:val="2E414F"/>
          <w:sz w:val="20"/>
          <w:szCs w:val="20"/>
          <w:shd w:val="clear" w:color="auto" w:fill="FFFFFF"/>
        </w:rPr>
      </w:pPr>
    </w:p>
    <w:p>
      <w:pPr>
        <w:pStyle w:val="14"/>
        <w:ind w:left="0"/>
        <w:rPr>
          <w:rFonts w:ascii="Times New Roman" w:hAnsi="Times New Roman" w:cs="Times New Roman"/>
          <w:color w:val="2E414F"/>
          <w:sz w:val="20"/>
          <w:szCs w:val="20"/>
          <w:shd w:val="clear" w:color="auto" w:fill="FFFFFF"/>
        </w:rPr>
      </w:pPr>
    </w:p>
    <w:p>
      <w:pPr>
        <w:pStyle w:val="14"/>
        <w:ind w:left="0"/>
        <w:rPr>
          <w:rFonts w:ascii="Times New Roman" w:hAnsi="Times New Roman" w:cs="Times New Roman"/>
          <w:color w:val="2E414F"/>
          <w:sz w:val="20"/>
          <w:szCs w:val="20"/>
          <w:shd w:val="clear" w:color="auto" w:fill="FFFFFF"/>
          <w:lang w:val="en-US"/>
        </w:rPr>
      </w:pPr>
    </w:p>
    <w:sectPr>
      <w:pgSz w:w="11906" w:h="16838"/>
      <w:pgMar w:top="1440" w:right="1440" w:bottom="1440" w:left="1440" w:header="708" w:footer="708" w:gutter="0"/>
      <w:cols w:space="708"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janaki" w:date="2021-04-07T09:49:08Z" w:initials="j">
    <w:p w14:paraId="3DFC1340">
      <w:pPr>
        <w:pStyle w:val="6"/>
      </w:pPr>
      <w:ins w:id="0" w:author="janaki" w:date="2021-04-07T09:49:13Z">
        <w:r>
          <w:rPr/>
          <w:t>Sh</w:t>
        </w:r>
      </w:ins>
      <w:ins w:id="1" w:author="janaki" w:date="2021-04-07T09:49:14Z">
        <w:r>
          <w:rPr/>
          <w:t>o</w:t>
        </w:r>
      </w:ins>
      <w:ins w:id="2" w:author="janaki" w:date="2021-04-07T09:49:16Z">
        <w:r>
          <w:rPr/>
          <w:t>ul</w:t>
        </w:r>
      </w:ins>
      <w:ins w:id="3" w:author="janaki" w:date="2021-04-07T09:49:17Z">
        <w:r>
          <w:rPr/>
          <w:t>d we</w:t>
        </w:r>
      </w:ins>
      <w:ins w:id="4" w:author="janaki" w:date="2021-04-07T09:49:18Z">
        <w:r>
          <w:rPr/>
          <w:t xml:space="preserve"> have </w:t>
        </w:r>
      </w:ins>
      <w:ins w:id="5" w:author="janaki" w:date="2021-04-07T09:49:19Z">
        <w:r>
          <w:rPr/>
          <w:t>fro</w:t>
        </w:r>
      </w:ins>
      <w:ins w:id="6" w:author="janaki" w:date="2021-04-07T09:49:20Z">
        <w:r>
          <w:rPr/>
          <w:t>m?</w:t>
        </w:r>
      </w:ins>
    </w:p>
  </w:comment>
  <w:comment w:id="1" w:author="janaki" w:date="2021-03-26T16:13:00Z" w:initials="j">
    <w:p w14:paraId="687E04F3">
      <w:pPr>
        <w:pStyle w:val="6"/>
      </w:pPr>
      <w:r>
        <w:t>Do you mean entire image?</w:t>
      </w:r>
    </w:p>
  </w:comment>
  <w:comment w:id="2" w:author="hp" w:date="2021-04-02T15:20:00Z" w:initials="h">
    <w:p w14:paraId="1ACE2ABD">
      <w:pPr>
        <w:pStyle w:val="6"/>
      </w:pPr>
      <w:r>
        <w:t>Yes we mean the entire region of the image</w:t>
      </w:r>
    </w:p>
  </w:comment>
  <w:comment w:id="3" w:author="janaki" w:date="2021-04-07T11:08:25Z" w:initials="j">
    <w:p w14:paraId="73C76DE1">
      <w:pPr>
        <w:pStyle w:val="6"/>
        <w:rPr>
          <w:ins w:id="7" w:author="janaki" w:date="2021-04-07T11:08:33Z"/>
        </w:rPr>
      </w:pPr>
      <w:ins w:id="8" w:author="janaki" w:date="2021-04-07T11:08:26Z">
        <w:r>
          <w:rPr/>
          <w:t>Image</w:t>
        </w:r>
      </w:ins>
      <w:ins w:id="9" w:author="janaki" w:date="2021-04-07T11:08:27Z">
        <w:r>
          <w:rPr/>
          <w:t xml:space="preserve"> has </w:t>
        </w:r>
      </w:ins>
      <w:ins w:id="10" w:author="janaki" w:date="2021-04-07T11:08:28Z">
        <w:r>
          <w:rPr/>
          <w:t xml:space="preserve">to </w:t>
        </w:r>
      </w:ins>
      <w:ins w:id="11" w:author="janaki" w:date="2021-04-07T11:08:29Z">
        <w:r>
          <w:rPr/>
          <w:t>dra</w:t>
        </w:r>
      </w:ins>
      <w:ins w:id="12" w:author="janaki" w:date="2021-04-07T11:08:30Z">
        <w:r>
          <w:rPr/>
          <w:t xml:space="preserve">wn </w:t>
        </w:r>
      </w:ins>
      <w:ins w:id="13" w:author="janaki" w:date="2021-04-07T11:08:31Z">
        <w:r>
          <w:rPr/>
          <w:t>by</w:t>
        </w:r>
      </w:ins>
      <w:ins w:id="14" w:author="janaki" w:date="2021-04-07T11:08:32Z">
        <w:r>
          <w:rPr/>
          <w:t xml:space="preserve"> us</w:t>
        </w:r>
      </w:ins>
    </w:p>
    <w:p w14:paraId="208269E7">
      <w:pPr>
        <w:pStyle w:val="6"/>
        <w:rPr>
          <w:ins w:id="15" w:author="janaki" w:date="2021-04-07T11:08:33Z"/>
        </w:rPr>
      </w:pPr>
    </w:p>
    <w:p w14:paraId="2966606D">
      <w:pPr>
        <w:pStyle w:val="6"/>
      </w:pPr>
      <w:ins w:id="16" w:author="janaki" w:date="2021-04-07T11:08:34Z">
        <w:r>
          <w:rPr/>
          <w:t>We</w:t>
        </w:r>
      </w:ins>
      <w:ins w:id="17" w:author="janaki" w:date="2021-04-07T11:08:35Z">
        <w:r>
          <w:rPr/>
          <w:t xml:space="preserve"> cann</w:t>
        </w:r>
      </w:ins>
      <w:ins w:id="18" w:author="janaki" w:date="2021-04-07T11:08:36Z">
        <w:r>
          <w:rPr/>
          <w:t>o</w:t>
        </w:r>
      </w:ins>
      <w:ins w:id="19" w:author="janaki" w:date="2021-04-07T11:08:37Z">
        <w:r>
          <w:rPr/>
          <w:t xml:space="preserve">t </w:t>
        </w:r>
      </w:ins>
      <w:ins w:id="20" w:author="janaki" w:date="2021-04-07T11:08:38Z">
        <w:r>
          <w:rPr/>
          <w:t xml:space="preserve">use </w:t>
        </w:r>
      </w:ins>
      <w:ins w:id="21" w:author="janaki" w:date="2021-04-07T11:08:39Z">
        <w:r>
          <w:rPr/>
          <w:t>im</w:t>
        </w:r>
      </w:ins>
      <w:ins w:id="22" w:author="janaki" w:date="2021-04-07T11:08:40Z">
        <w:r>
          <w:rPr/>
          <w:t>ages</w:t>
        </w:r>
      </w:ins>
      <w:ins w:id="23" w:author="janaki" w:date="2021-04-07T11:08:41Z">
        <w:r>
          <w:rPr/>
          <w:t xml:space="preserve"> from</w:t>
        </w:r>
      </w:ins>
      <w:ins w:id="24" w:author="janaki" w:date="2021-04-07T11:08:42Z">
        <w:r>
          <w:rPr/>
          <w:t xml:space="preserve"> </w:t>
        </w:r>
      </w:ins>
      <w:ins w:id="25" w:author="janaki" w:date="2021-04-07T11:08:43Z">
        <w:r>
          <w:rPr/>
          <w:t xml:space="preserve">other </w:t>
        </w:r>
      </w:ins>
      <w:ins w:id="26" w:author="janaki" w:date="2021-04-07T11:08:44Z">
        <w:r>
          <w:rPr/>
          <w:t>paper</w:t>
        </w:r>
      </w:ins>
      <w:ins w:id="27" w:author="janaki" w:date="2021-04-07T11:08:45Z">
        <w:r>
          <w:rPr/>
          <w:t>s</w:t>
        </w:r>
      </w:ins>
      <w:ins w:id="28" w:author="janaki" w:date="2021-04-07T11:08:46Z">
        <w:r>
          <w:rPr/>
          <w:t>/</w:t>
        </w:r>
      </w:ins>
      <w:ins w:id="29" w:author="janaki" w:date="2021-04-07T11:08:47Z">
        <w:r>
          <w:rPr/>
          <w:t xml:space="preserve"> web</w:t>
        </w:r>
      </w:ins>
      <w:ins w:id="30" w:author="janaki" w:date="2021-04-07T11:08:48Z">
        <w:r>
          <w:rPr/>
          <w:t>si</w:t>
        </w:r>
      </w:ins>
      <w:ins w:id="31" w:author="janaki" w:date="2021-04-07T11:08:49Z">
        <w:r>
          <w:rPr/>
          <w:t>tes</w:t>
        </w:r>
      </w:ins>
    </w:p>
  </w:comment>
  <w:comment w:id="4" w:author="Pranav Venkatesh" w:date="2021-04-08T20:28:20Z" w:initials="">
    <w:p w14:paraId="00B5587A">
      <w:pPr>
        <w:pStyle w:val="6"/>
        <w:rPr>
          <w:rFonts w:hint="default"/>
          <w:lang w:val="en-US"/>
        </w:rPr>
      </w:pPr>
      <w:r>
        <w:rPr>
          <w:rFonts w:hint="default"/>
          <w:lang w:val="en-US"/>
        </w:rPr>
        <w:t xml:space="preserve">The images were </w:t>
      </w:r>
      <w:bookmarkStart w:id="0" w:name="_GoBack"/>
      <w:bookmarkEnd w:id="0"/>
      <w:r>
        <w:rPr>
          <w:rFonts w:hint="default"/>
          <w:lang w:val="en-US"/>
        </w:rPr>
        <w:t>drawn by us on LucidChart (online drawing tool)</w:t>
      </w:r>
    </w:p>
  </w:comment>
  <w:comment w:id="5" w:author="janaki" w:date="2021-04-07T11:11:24Z" w:initials="j">
    <w:p w14:paraId="267A2D53">
      <w:pPr>
        <w:pStyle w:val="6"/>
      </w:pPr>
      <w:ins w:id="32" w:author="janaki" w:date="2021-04-07T11:11:26Z">
        <w:r>
          <w:rPr/>
          <w:t>Once</w:t>
        </w:r>
      </w:ins>
      <w:ins w:id="33" w:author="janaki" w:date="2021-04-07T11:11:27Z">
        <w:r>
          <w:rPr/>
          <w:t xml:space="preserve"> ag</w:t>
        </w:r>
      </w:ins>
      <w:ins w:id="34" w:author="janaki" w:date="2021-04-07T11:11:28Z">
        <w:r>
          <w:rPr/>
          <w:t xml:space="preserve">ain </w:t>
        </w:r>
      </w:ins>
      <w:ins w:id="35" w:author="janaki" w:date="2021-04-07T11:11:30Z">
        <w:r>
          <w:rPr/>
          <w:t>d</w:t>
        </w:r>
      </w:ins>
      <w:ins w:id="36" w:author="janaki" w:date="2021-04-07T11:11:31Z">
        <w:r>
          <w:rPr/>
          <w:t>ra</w:t>
        </w:r>
      </w:ins>
      <w:ins w:id="37" w:author="janaki" w:date="2021-04-07T11:11:32Z">
        <w:r>
          <w:rPr/>
          <w:t>w i</w:t>
        </w:r>
      </w:ins>
      <w:ins w:id="38" w:author="janaki" w:date="2021-04-07T11:11:33Z">
        <w:r>
          <w:rPr/>
          <w:t>mage</w:t>
        </w:r>
      </w:ins>
      <w:ins w:id="39" w:author="janaki" w:date="2021-04-07T11:11:34Z">
        <w:r>
          <w:rPr/>
          <w:t xml:space="preserve"> </w:t>
        </w:r>
      </w:ins>
      <w:ins w:id="40" w:author="janaki" w:date="2021-04-07T11:11:35Z">
        <w:r>
          <w:rPr/>
          <w:t>by y</w:t>
        </w:r>
      </w:ins>
      <w:ins w:id="41" w:author="janaki" w:date="2021-04-07T11:11:36Z">
        <w:r>
          <w:rPr/>
          <w:t>ours</w:t>
        </w:r>
      </w:ins>
      <w:ins w:id="42" w:author="janaki" w:date="2021-04-07T11:11:37Z">
        <w:r>
          <w:rPr/>
          <w:t>el</w:t>
        </w:r>
      </w:ins>
      <w:ins w:id="43" w:author="janaki" w:date="2021-04-07T11:11:39Z">
        <w:r>
          <w:rPr/>
          <w:t>f</w:t>
        </w:r>
      </w:ins>
      <w:ins w:id="44" w:author="janaki" w:date="2021-04-07T11:11:41Z">
        <w:r>
          <w:rPr/>
          <w:t>.</w:t>
        </w:r>
      </w:ins>
      <w:ins w:id="45" w:author="janaki" w:date="2021-04-07T11:11:42Z">
        <w:r>
          <w:rPr/>
          <w:t xml:space="preserve"> Can</w:t>
        </w:r>
      </w:ins>
      <w:ins w:id="46" w:author="janaki" w:date="2021-04-07T11:11:43Z">
        <w:r>
          <w:rPr/>
          <w:t xml:space="preserve"> be </w:t>
        </w:r>
      </w:ins>
      <w:ins w:id="47" w:author="janaki" w:date="2021-04-07T11:11:44Z">
        <w:r>
          <w:rPr/>
          <w:t>m</w:t>
        </w:r>
      </w:ins>
      <w:ins w:id="48" w:author="janaki" w:date="2021-04-07T11:11:45Z">
        <w:r>
          <w:rPr/>
          <w:t xml:space="preserve">ade </w:t>
        </w:r>
      </w:ins>
      <w:ins w:id="49" w:author="janaki" w:date="2021-04-07T11:11:46Z">
        <w:r>
          <w:rPr/>
          <w:t>h</w:t>
        </w:r>
      </w:ins>
      <w:ins w:id="50" w:author="janaki" w:date="2021-04-07T11:11:47Z">
        <w:r>
          <w:rPr/>
          <w:t>oriz</w:t>
        </w:r>
      </w:ins>
      <w:ins w:id="51" w:author="janaki" w:date="2021-04-07T11:11:48Z">
        <w:r>
          <w:rPr/>
          <w:t>ont</w:t>
        </w:r>
      </w:ins>
      <w:ins w:id="52" w:author="janaki" w:date="2021-04-07T11:11:49Z">
        <w:r>
          <w:rPr/>
          <w:t xml:space="preserve">al. </w:t>
        </w:r>
      </w:ins>
      <w:ins w:id="53" w:author="janaki" w:date="2021-04-07T11:11:50Z">
        <w:r>
          <w:rPr/>
          <w:t>Wil</w:t>
        </w:r>
      </w:ins>
      <w:ins w:id="54" w:author="janaki" w:date="2021-04-07T11:11:51Z">
        <w:r>
          <w:rPr/>
          <w:t>l sa</w:t>
        </w:r>
      </w:ins>
      <w:ins w:id="55" w:author="janaki" w:date="2021-04-07T11:11:52Z">
        <w:r>
          <w:rPr/>
          <w:t xml:space="preserve">ve </w:t>
        </w:r>
      </w:ins>
      <w:ins w:id="56" w:author="janaki" w:date="2021-04-07T11:11:53Z">
        <w:r>
          <w:rPr/>
          <w:t>space</w:t>
        </w:r>
      </w:ins>
    </w:p>
  </w:comment>
  <w:comment w:id="6" w:author="janaki" w:date="2021-04-07T11:22:58Z" w:initials="j">
    <w:p w14:paraId="150D312E">
      <w:pPr>
        <w:pStyle w:val="6"/>
        <w:rPr>
          <w:ins w:id="57" w:author="janaki" w:date="2021-04-07T11:23:15Z"/>
        </w:rPr>
      </w:pPr>
      <w:ins w:id="58" w:author="janaki" w:date="2021-04-07T11:22:59Z">
        <w:r>
          <w:rPr/>
          <w:t>How</w:t>
        </w:r>
      </w:ins>
      <w:ins w:id="59" w:author="janaki" w:date="2021-04-07T11:23:00Z">
        <w:r>
          <w:rPr/>
          <w:t xml:space="preserve"> did</w:t>
        </w:r>
      </w:ins>
      <w:ins w:id="60" w:author="janaki" w:date="2021-04-07T11:23:01Z">
        <w:r>
          <w:rPr/>
          <w:t xml:space="preserve"> you </w:t>
        </w:r>
      </w:ins>
      <w:ins w:id="61" w:author="janaki" w:date="2021-04-07T11:23:02Z">
        <w:r>
          <w:rPr/>
          <w:t>inte</w:t>
        </w:r>
      </w:ins>
      <w:ins w:id="62" w:author="janaki" w:date="2021-04-07T11:23:03Z">
        <w:r>
          <w:rPr/>
          <w:t>gra</w:t>
        </w:r>
      </w:ins>
      <w:ins w:id="63" w:author="janaki" w:date="2021-04-07T11:23:04Z">
        <w:r>
          <w:rPr/>
          <w:t>te b</w:t>
        </w:r>
      </w:ins>
      <w:ins w:id="64" w:author="janaki" w:date="2021-04-07T11:23:05Z">
        <w:r>
          <w:rPr/>
          <w:t>oth</w:t>
        </w:r>
      </w:ins>
      <w:ins w:id="65" w:author="janaki" w:date="2021-04-07T11:23:06Z">
        <w:r>
          <w:rPr/>
          <w:t>?</w:t>
        </w:r>
      </w:ins>
    </w:p>
    <w:p w14:paraId="02846A2D">
      <w:pPr>
        <w:pStyle w:val="6"/>
      </w:pPr>
      <w:ins w:id="66" w:author="janaki" w:date="2021-04-07T11:23:16Z">
        <w:r>
          <w:rPr/>
          <w:t>Is i</w:t>
        </w:r>
      </w:ins>
      <w:ins w:id="67" w:author="janaki" w:date="2021-04-07T11:23:17Z">
        <w:r>
          <w:rPr/>
          <w:t>t p</w:t>
        </w:r>
      </w:ins>
      <w:ins w:id="68" w:author="janaki" w:date="2021-04-07T11:23:18Z">
        <w:r>
          <w:rPr/>
          <w:t>ossible</w:t>
        </w:r>
      </w:ins>
      <w:ins w:id="69" w:author="janaki" w:date="2021-04-07T11:23:19Z">
        <w:r>
          <w:rPr/>
          <w:t xml:space="preserve"> </w:t>
        </w:r>
      </w:ins>
      <w:ins w:id="70" w:author="janaki" w:date="2021-04-07T11:23:20Z">
        <w:r>
          <w:rPr/>
          <w:t xml:space="preserve">to </w:t>
        </w:r>
      </w:ins>
      <w:ins w:id="71" w:author="janaki" w:date="2021-04-07T11:23:21Z">
        <w:r>
          <w:rPr/>
          <w:t>do b</w:t>
        </w:r>
      </w:ins>
      <w:ins w:id="72" w:author="janaki" w:date="2021-04-07T11:23:22Z">
        <w:r>
          <w:rPr/>
          <w:t>oth in</w:t>
        </w:r>
      </w:ins>
      <w:ins w:id="73" w:author="janaki" w:date="2021-04-07T11:23:23Z">
        <w:r>
          <w:rPr/>
          <w:t xml:space="preserve"> Py</w:t>
        </w:r>
      </w:ins>
      <w:ins w:id="74" w:author="janaki" w:date="2021-04-07T11:23:24Z">
        <w:r>
          <w:rPr/>
          <w:t>thon</w:t>
        </w:r>
      </w:ins>
      <w:ins w:id="75" w:author="janaki" w:date="2021-04-07T11:23:25Z">
        <w:r>
          <w:rPr/>
          <w:t>?</w:t>
        </w:r>
      </w:ins>
    </w:p>
    <w:p w14:paraId="26C2648B">
      <w:pPr>
        <w:pStyle w:val="6"/>
      </w:pPr>
    </w:p>
    <w:p w14:paraId="73102AE6">
      <w:pPr>
        <w:pStyle w:val="6"/>
      </w:pPr>
    </w:p>
  </w:comment>
  <w:comment w:id="7" w:author="Pranav Venkatesh" w:date="2021-04-08T20:41:55Z" w:initials="">
    <w:p w14:paraId="4F5D3DFF">
      <w:pPr>
        <w:pStyle w:val="6"/>
        <w:rPr>
          <w:rFonts w:hint="default"/>
          <w:lang w:val="en-US"/>
        </w:rPr>
      </w:pPr>
      <w:r>
        <w:rPr>
          <w:rFonts w:hint="default"/>
          <w:lang w:val="en-US"/>
        </w:rPr>
        <w:t xml:space="preserve">Matlab code was called from python script using matlab.engine </w:t>
      </w:r>
    </w:p>
    <w:p w14:paraId="52986F71">
      <w:pPr>
        <w:pStyle w:val="6"/>
        <w:rPr>
          <w:rFonts w:hint="default"/>
          <w:lang w:val="en-US"/>
        </w:rPr>
      </w:pPr>
    </w:p>
    <w:p w14:paraId="56C05F2E">
      <w:pPr>
        <w:keepNext w:val="0"/>
        <w:keepLines w:val="0"/>
        <w:widowControl/>
        <w:suppressLineNumbers w:val="0"/>
        <w:pBdr>
          <w:top w:val="single" w:color="E9E9E9" w:sz="6" w:space="11"/>
          <w:left w:val="single" w:color="E9E9E9" w:sz="6" w:space="7"/>
          <w:bottom w:val="none" w:color="auto" w:sz="0" w:space="0"/>
          <w:right w:val="single" w:color="E9E9E9" w:sz="6" w:space="0"/>
        </w:pBdr>
        <w:ind w:left="0" w:firstLine="0"/>
        <w:jc w:val="left"/>
        <w:rPr>
          <w:rFonts w:ascii="Consolas" w:hAnsi="Consolas" w:eastAsia="Consolas" w:cs="Consolas"/>
          <w:i w:val="0"/>
          <w:iCs w:val="0"/>
          <w:caps w:val="0"/>
          <w:color w:val="000000"/>
          <w:spacing w:val="0"/>
          <w:sz w:val="21"/>
          <w:szCs w:val="21"/>
        </w:rPr>
      </w:pPr>
      <w:r>
        <w:rPr>
          <w:rFonts w:hint="default" w:ascii="Consolas" w:hAnsi="Consolas" w:eastAsia="Consolas" w:cs="Consolas"/>
          <w:i w:val="0"/>
          <w:iCs w:val="0"/>
          <w:caps w:val="0"/>
          <w:color w:val="000000"/>
          <w:spacing w:val="0"/>
          <w:kern w:val="0"/>
          <w:sz w:val="21"/>
          <w:szCs w:val="21"/>
          <w:lang w:val="en-US" w:eastAsia="zh-CN" w:bidi="ar"/>
        </w:rPr>
        <w:t xml:space="preserve">import </w:t>
      </w:r>
      <w:r>
        <w:rPr>
          <w:rFonts w:hint="default" w:ascii="Consolas" w:hAnsi="Consolas" w:eastAsia="Consolas" w:cs="Consolas"/>
          <w:i w:val="0"/>
          <w:iCs w:val="0"/>
          <w:caps w:val="0"/>
          <w:color w:val="000000" w:themeColor="text1"/>
          <w:spacing w:val="0"/>
          <w:kern w:val="0"/>
          <w:sz w:val="21"/>
          <w:szCs w:val="21"/>
          <w:lang w:val="en-US" w:eastAsia="zh-CN" w:bidi="ar"/>
          <w14:textFill>
            <w14:solidFill>
              <w14:schemeClr w14:val="tx1"/>
            </w14:solidFill>
          </w14:textFill>
        </w:rPr>
        <w:t>matlab.engine</w:t>
      </w:r>
    </w:p>
    <w:p w14:paraId="0EA519BB">
      <w:pPr>
        <w:keepNext w:val="0"/>
        <w:keepLines w:val="0"/>
        <w:widowControl/>
        <w:suppressLineNumbers w:val="0"/>
        <w:pBdr>
          <w:left w:val="single" w:color="E9E9E9" w:sz="6" w:space="7"/>
          <w:bottom w:val="none" w:color="auto" w:sz="0" w:space="0"/>
          <w:right w:val="single" w:color="E9E9E9" w:sz="6" w:space="0"/>
        </w:pBdr>
        <w:ind w:left="0" w:firstLine="0"/>
        <w:jc w:val="left"/>
        <w:rPr>
          <w:rFonts w:hint="default" w:ascii="Consolas" w:hAnsi="Consolas" w:eastAsia="Consolas" w:cs="Consolas"/>
          <w:i w:val="0"/>
          <w:iCs w:val="0"/>
          <w:caps w:val="0"/>
          <w:color w:val="000000"/>
          <w:spacing w:val="0"/>
          <w:sz w:val="21"/>
          <w:szCs w:val="21"/>
        </w:rPr>
      </w:pPr>
      <w:r>
        <w:rPr>
          <w:rFonts w:hint="default" w:ascii="Consolas" w:hAnsi="Consolas" w:eastAsia="Consolas" w:cs="Consolas"/>
          <w:i w:val="0"/>
          <w:iCs w:val="0"/>
          <w:caps w:val="0"/>
          <w:color w:val="000000"/>
          <w:spacing w:val="0"/>
          <w:kern w:val="0"/>
          <w:sz w:val="21"/>
          <w:szCs w:val="21"/>
          <w:lang w:val="en-US" w:eastAsia="zh-CN" w:bidi="ar"/>
        </w:rPr>
        <w:t>eng = matlab.engine.start_matlab()</w:t>
      </w:r>
    </w:p>
    <w:p w14:paraId="32670589">
      <w:pPr>
        <w:keepNext w:val="0"/>
        <w:keepLines w:val="0"/>
        <w:widowControl/>
        <w:suppressLineNumbers w:val="0"/>
        <w:pBdr>
          <w:left w:val="single" w:color="E9E9E9" w:sz="6" w:space="7"/>
          <w:bottom w:val="none" w:color="auto" w:sz="0" w:space="0"/>
          <w:right w:val="single" w:color="E9E9E9" w:sz="6" w:space="0"/>
        </w:pBdr>
        <w:ind w:left="0" w:firstLine="0"/>
        <w:jc w:val="left"/>
        <w:rPr>
          <w:rFonts w:hint="default" w:ascii="Consolas" w:hAnsi="Consolas" w:eastAsia="Consolas" w:cs="Consolas"/>
          <w:i w:val="0"/>
          <w:iCs w:val="0"/>
          <w:caps w:val="0"/>
          <w:color w:val="000000"/>
          <w:spacing w:val="0"/>
          <w:sz w:val="21"/>
          <w:szCs w:val="21"/>
        </w:rPr>
      </w:pPr>
      <w:r>
        <w:rPr>
          <w:rFonts w:hint="default" w:ascii="Consolas" w:hAnsi="Consolas" w:eastAsia="Consolas" w:cs="Consolas"/>
          <w:i w:val="0"/>
          <w:iCs w:val="0"/>
          <w:caps w:val="0"/>
          <w:color w:val="000000"/>
          <w:spacing w:val="0"/>
          <w:kern w:val="0"/>
          <w:sz w:val="21"/>
          <w:szCs w:val="21"/>
          <w:lang w:val="en-US" w:eastAsia="zh-CN" w:bidi="ar"/>
        </w:rPr>
        <w:t>eng.matlab_script(nargout=0)</w:t>
      </w:r>
    </w:p>
    <w:p w14:paraId="41377FDE">
      <w:pPr>
        <w:keepNext w:val="0"/>
        <w:keepLines w:val="0"/>
        <w:widowControl/>
        <w:suppressLineNumbers w:val="0"/>
        <w:pBdr>
          <w:left w:val="single" w:color="E9E9E9" w:sz="6" w:space="7"/>
          <w:bottom w:val="single" w:color="E9E9E9" w:sz="6" w:space="3"/>
          <w:right w:val="single" w:color="E9E9E9" w:sz="6" w:space="0"/>
        </w:pBdr>
        <w:ind w:left="0" w:firstLine="0"/>
        <w:jc w:val="left"/>
        <w:rPr>
          <w:rFonts w:hint="default" w:ascii="Consolas" w:hAnsi="Consolas" w:eastAsia="Consolas" w:cs="Consolas"/>
          <w:i w:val="0"/>
          <w:iCs w:val="0"/>
          <w:caps w:val="0"/>
          <w:color w:val="000000"/>
          <w:spacing w:val="0"/>
          <w:sz w:val="21"/>
          <w:szCs w:val="21"/>
          <w:lang w:val="en-US"/>
        </w:rPr>
      </w:pPr>
      <w:r>
        <w:rPr>
          <w:rFonts w:hint="default" w:ascii="Consolas" w:hAnsi="Consolas" w:eastAsia="Consolas" w:cs="Consolas"/>
          <w:i w:val="0"/>
          <w:iCs w:val="0"/>
          <w:caps w:val="0"/>
          <w:color w:val="000000"/>
          <w:spacing w:val="0"/>
          <w:kern w:val="0"/>
          <w:sz w:val="21"/>
          <w:szCs w:val="21"/>
          <w:lang w:val="en-US" w:eastAsia="zh-CN" w:bidi="ar"/>
        </w:rPr>
        <w:t xml:space="preserve">eng.quit() </w:t>
      </w:r>
    </w:p>
    <w:p w14:paraId="09ED4E22">
      <w:pPr>
        <w:pStyle w:val="6"/>
        <w:rPr>
          <w:rFonts w:hint="default"/>
          <w:lang w:val="en-US"/>
        </w:rPr>
      </w:pPr>
    </w:p>
    <w:p w14:paraId="79676E97">
      <w:pPr>
        <w:pStyle w:val="6"/>
        <w:rPr>
          <w:rFonts w:hint="default"/>
          <w:lang w:val="en-US"/>
        </w:rPr>
      </w:pPr>
      <w:r>
        <w:rPr>
          <w:rFonts w:hint="default"/>
          <w:lang w:val="en-US"/>
        </w:rPr>
        <w:t># where matlab_script.m is the required matlab file</w:t>
      </w:r>
    </w:p>
  </w:comment>
  <w:comment w:id="8" w:author="janaki" w:date="2021-04-07T11:28:15Z" w:initials="j">
    <w:p w14:paraId="64D26BBE">
      <w:pPr>
        <w:pStyle w:val="6"/>
      </w:pPr>
      <w:ins w:id="76" w:author="janaki" w:date="2021-04-07T11:28:15Z">
        <w:r>
          <w:rPr/>
          <w:t>C</w:t>
        </w:r>
      </w:ins>
      <w:ins w:id="77" w:author="janaki" w:date="2021-04-07T11:28:16Z">
        <w:r>
          <w:rPr/>
          <w:t>onclu</w:t>
        </w:r>
      </w:ins>
      <w:ins w:id="78" w:author="janaki" w:date="2021-04-07T11:28:17Z">
        <w:r>
          <w:rPr/>
          <w:t>sion i</w:t>
        </w:r>
      </w:ins>
      <w:ins w:id="79" w:author="janaki" w:date="2021-04-07T11:28:18Z">
        <w:r>
          <w:rPr/>
          <w:t>s ver</w:t>
        </w:r>
      </w:ins>
      <w:ins w:id="80" w:author="janaki" w:date="2021-04-07T11:28:19Z">
        <w:r>
          <w:rPr/>
          <w:t xml:space="preserve">y </w:t>
        </w:r>
      </w:ins>
      <w:ins w:id="81" w:author="janaki" w:date="2021-04-07T11:28:20Z">
        <w:r>
          <w:rPr/>
          <w:t>small</w:t>
        </w:r>
      </w:ins>
    </w:p>
  </w:comment>
  <w:comment w:id="9" w:author="janaki" w:date="2021-04-07T11:27:44Z" w:initials="j">
    <w:p w14:paraId="774B2FFA">
      <w:pPr>
        <w:pStyle w:val="6"/>
        <w:rPr>
          <w:ins w:id="82" w:author="janaki" w:date="2021-04-07T11:28:28Z"/>
        </w:rPr>
      </w:pPr>
      <w:ins w:id="83" w:author="janaki" w:date="2021-04-07T11:27:45Z">
        <w:r>
          <w:rPr/>
          <w:t>W</w:t>
        </w:r>
      </w:ins>
      <w:ins w:id="84" w:author="janaki" w:date="2021-04-07T11:27:46Z">
        <w:r>
          <w:rPr/>
          <w:t>e</w:t>
        </w:r>
      </w:ins>
      <w:ins w:id="85" w:author="janaki" w:date="2021-04-07T11:27:47Z">
        <w:r>
          <w:rPr/>
          <w:t xml:space="preserve"> </w:t>
        </w:r>
      </w:ins>
      <w:ins w:id="86" w:author="janaki" w:date="2021-04-07T11:27:48Z">
        <w:r>
          <w:rPr/>
          <w:t>can a</w:t>
        </w:r>
      </w:ins>
      <w:ins w:id="87" w:author="janaki" w:date="2021-04-07T11:27:49Z">
        <w:r>
          <w:rPr/>
          <w:t xml:space="preserve">bout </w:t>
        </w:r>
      </w:ins>
      <w:ins w:id="88" w:author="janaki" w:date="2021-04-07T11:27:50Z">
        <w:r>
          <w:rPr/>
          <w:t xml:space="preserve">the </w:t>
        </w:r>
      </w:ins>
      <w:ins w:id="89" w:author="janaki" w:date="2021-04-07T11:27:52Z">
        <w:r>
          <w:rPr/>
          <w:t>en</w:t>
        </w:r>
      </w:ins>
      <w:ins w:id="90" w:author="janaki" w:date="2021-04-07T11:27:53Z">
        <w:r>
          <w:rPr/>
          <w:t>semb</w:t>
        </w:r>
      </w:ins>
      <w:ins w:id="91" w:author="janaki" w:date="2021-04-07T11:27:55Z">
        <w:r>
          <w:rPr/>
          <w:t xml:space="preserve">le </w:t>
        </w:r>
      </w:ins>
      <w:ins w:id="92" w:author="janaki" w:date="2021-04-07T11:27:56Z">
        <w:r>
          <w:rPr/>
          <w:t>model</w:t>
        </w:r>
      </w:ins>
      <w:ins w:id="93" w:author="janaki" w:date="2021-04-07T11:27:57Z">
        <w:r>
          <w:rPr/>
          <w:t xml:space="preserve"> </w:t>
        </w:r>
      </w:ins>
      <w:ins w:id="94" w:author="janaki" w:date="2021-04-07T11:27:59Z">
        <w:r>
          <w:rPr/>
          <w:t xml:space="preserve">and </w:t>
        </w:r>
      </w:ins>
      <w:ins w:id="95" w:author="janaki" w:date="2021-04-07T11:28:00Z">
        <w:r>
          <w:rPr/>
          <w:t>nov</w:t>
        </w:r>
      </w:ins>
      <w:ins w:id="96" w:author="janaki" w:date="2021-04-07T11:28:01Z">
        <w:r>
          <w:rPr/>
          <w:t>elty</w:t>
        </w:r>
      </w:ins>
      <w:ins w:id="97" w:author="janaki" w:date="2021-04-07T11:28:02Z">
        <w:r>
          <w:rPr/>
          <w:t xml:space="preserve"> in</w:t>
        </w:r>
      </w:ins>
      <w:ins w:id="98" w:author="janaki" w:date="2021-04-07T11:28:03Z">
        <w:r>
          <w:rPr/>
          <w:t xml:space="preserve"> the a</w:t>
        </w:r>
      </w:ins>
      <w:ins w:id="99" w:author="janaki" w:date="2021-04-07T11:28:04Z">
        <w:r>
          <w:rPr/>
          <w:t>rc</w:t>
        </w:r>
      </w:ins>
      <w:ins w:id="100" w:author="janaki" w:date="2021-04-07T11:28:05Z">
        <w:r>
          <w:rPr/>
          <w:t>hi</w:t>
        </w:r>
      </w:ins>
      <w:ins w:id="101" w:author="janaki" w:date="2021-04-07T11:28:06Z">
        <w:r>
          <w:rPr/>
          <w:t>tec</w:t>
        </w:r>
      </w:ins>
      <w:ins w:id="102" w:author="janaki" w:date="2021-04-07T11:28:07Z">
        <w:r>
          <w:rPr/>
          <w:t>t</w:t>
        </w:r>
      </w:ins>
      <w:ins w:id="103" w:author="janaki" w:date="2021-04-07T11:28:09Z">
        <w:r>
          <w:rPr/>
          <w:t>ure</w:t>
        </w:r>
      </w:ins>
    </w:p>
    <w:p w14:paraId="657B032C">
      <w:pPr>
        <w:pStyle w:val="6"/>
        <w:rPr>
          <w:ins w:id="104" w:author="janaki" w:date="2021-04-07T11:28:28Z"/>
        </w:rPr>
      </w:pPr>
    </w:p>
    <w:p w14:paraId="5F1A6A64">
      <w:pPr>
        <w:pStyle w:val="6"/>
        <w:rPr>
          <w:ins w:id="105" w:author="janaki" w:date="2021-04-07T11:28:10Z"/>
        </w:rPr>
      </w:pPr>
      <w:ins w:id="106" w:author="janaki" w:date="2021-04-07T11:28:28Z">
        <w:r>
          <w:rPr/>
          <w:t>A</w:t>
        </w:r>
      </w:ins>
      <w:ins w:id="107" w:author="janaki" w:date="2021-04-07T11:28:29Z">
        <w:r>
          <w:rPr/>
          <w:t xml:space="preserve">lso </w:t>
        </w:r>
      </w:ins>
      <w:ins w:id="108" w:author="janaki" w:date="2021-04-07T11:28:30Z">
        <w:r>
          <w:rPr/>
          <w:t>we ca</w:t>
        </w:r>
      </w:ins>
      <w:ins w:id="109" w:author="janaki" w:date="2021-04-07T11:28:31Z">
        <w:r>
          <w:rPr/>
          <w:t>n men</w:t>
        </w:r>
      </w:ins>
      <w:ins w:id="110" w:author="janaki" w:date="2021-04-07T11:28:32Z">
        <w:r>
          <w:rPr/>
          <w:t xml:space="preserve">tion </w:t>
        </w:r>
      </w:ins>
      <w:ins w:id="111" w:author="janaki" w:date="2021-04-07T11:28:35Z">
        <w:r>
          <w:rPr/>
          <w:t>if th</w:t>
        </w:r>
      </w:ins>
      <w:ins w:id="112" w:author="janaki" w:date="2021-04-07T11:28:36Z">
        <w:r>
          <w:rPr/>
          <w:t>ere ar</w:t>
        </w:r>
      </w:ins>
      <w:ins w:id="113" w:author="janaki" w:date="2021-04-07T11:28:37Z">
        <w:r>
          <w:rPr/>
          <w:t xml:space="preserve">e </w:t>
        </w:r>
      </w:ins>
      <w:ins w:id="114" w:author="janaki" w:date="2021-04-07T11:28:38Z">
        <w:r>
          <w:rPr/>
          <w:t>few</w:t>
        </w:r>
      </w:ins>
      <w:ins w:id="115" w:author="janaki" w:date="2021-04-07T11:28:39Z">
        <w:r>
          <w:rPr/>
          <w:t xml:space="preserve"> dr</w:t>
        </w:r>
      </w:ins>
      <w:ins w:id="116" w:author="janaki" w:date="2021-04-07T11:28:40Z">
        <w:r>
          <w:rPr/>
          <w:t>aw</w:t>
        </w:r>
      </w:ins>
      <w:ins w:id="117" w:author="janaki" w:date="2021-04-07T11:28:41Z">
        <w:r>
          <w:rPr/>
          <w:t>bac</w:t>
        </w:r>
      </w:ins>
      <w:ins w:id="118" w:author="janaki" w:date="2021-04-07T11:28:42Z">
        <w:r>
          <w:rPr/>
          <w:t xml:space="preserve">ks in </w:t>
        </w:r>
      </w:ins>
      <w:ins w:id="119" w:author="janaki" w:date="2021-04-07T11:28:43Z">
        <w:r>
          <w:rPr/>
          <w:t xml:space="preserve">the </w:t>
        </w:r>
      </w:ins>
      <w:ins w:id="120" w:author="janaki" w:date="2021-04-07T11:28:44Z">
        <w:r>
          <w:rPr/>
          <w:t>pro</w:t>
        </w:r>
      </w:ins>
      <w:ins w:id="121" w:author="janaki" w:date="2021-04-07T11:28:45Z">
        <w:r>
          <w:rPr/>
          <w:t>p</w:t>
        </w:r>
      </w:ins>
      <w:ins w:id="122" w:author="janaki" w:date="2021-04-07T11:28:46Z">
        <w:r>
          <w:rPr/>
          <w:t xml:space="preserve">osed </w:t>
        </w:r>
      </w:ins>
      <w:ins w:id="123" w:author="janaki" w:date="2021-04-07T11:28:47Z">
        <w:r>
          <w:rPr/>
          <w:t xml:space="preserve">model </w:t>
        </w:r>
      </w:ins>
      <w:ins w:id="124" w:author="janaki" w:date="2021-04-07T11:28:48Z">
        <w:r>
          <w:rPr/>
          <w:t>also</w:t>
        </w:r>
      </w:ins>
    </w:p>
    <w:p w14:paraId="357A21D6">
      <w:pPr>
        <w:pStyle w:val="6"/>
      </w:pPr>
    </w:p>
  </w:comment>
  <w:comment w:id="10" w:author="janaki" w:date="2021-03-26T16:20:00Z" w:initials="j">
    <w:p w14:paraId="27906BB2">
      <w:pPr>
        <w:pStyle w:val="6"/>
      </w:pPr>
      <w:r>
        <w:t>Can you compare with some existing method and quantify the improvement?</w:t>
      </w:r>
    </w:p>
  </w:comment>
  <w:comment w:id="11" w:author="hp" w:date="2021-04-02T15:34:00Z" w:initials="h">
    <w:p w14:paraId="07100296">
      <w:pPr>
        <w:pStyle w:val="6"/>
      </w:pPr>
      <w:r>
        <w:t>We have added a comparative analysis for both the deblurring and object detection module with previous works</w:t>
      </w:r>
    </w:p>
  </w:comment>
  <w:comment w:id="12" w:author="janaki" w:date="2021-04-07T11:26:12Z" w:initials="j">
    <w:p w14:paraId="479434B0">
      <w:pPr>
        <w:pStyle w:val="6"/>
      </w:pPr>
      <w:ins w:id="125" w:author="janaki" w:date="2021-04-07T11:26:13Z">
        <w:r>
          <w:rPr/>
          <w:t>Fi</w:t>
        </w:r>
      </w:ins>
      <w:ins w:id="126" w:author="janaki" w:date="2021-04-07T11:26:14Z">
        <w:r>
          <w:rPr/>
          <w:t xml:space="preserve">ne </w:t>
        </w:r>
      </w:ins>
      <w:ins w:id="127" w:author="janaki" w:date="2021-04-07T11:26:15Z">
        <w:r>
          <w:rPr/>
          <w:t>can yo</w:t>
        </w:r>
      </w:ins>
      <w:ins w:id="128" w:author="janaki" w:date="2021-04-07T11:26:16Z">
        <w:r>
          <w:rPr/>
          <w:t>u ad</w:t>
        </w:r>
      </w:ins>
      <w:ins w:id="129" w:author="janaki" w:date="2021-04-07T11:26:17Z">
        <w:r>
          <w:rPr/>
          <w:t>d so</w:t>
        </w:r>
      </w:ins>
      <w:ins w:id="130" w:author="janaki" w:date="2021-04-07T11:26:18Z">
        <w:r>
          <w:rPr/>
          <w:t xml:space="preserve">me </w:t>
        </w:r>
      </w:ins>
      <w:ins w:id="131" w:author="janaki" w:date="2021-04-07T11:26:19Z">
        <w:r>
          <w:rPr/>
          <w:t>qua</w:t>
        </w:r>
      </w:ins>
      <w:ins w:id="132" w:author="janaki" w:date="2021-04-07T11:26:20Z">
        <w:r>
          <w:rPr/>
          <w:t>ntit</w:t>
        </w:r>
      </w:ins>
      <w:ins w:id="133" w:author="janaki" w:date="2021-04-07T11:26:21Z">
        <w:r>
          <w:rPr/>
          <w:t>at</w:t>
        </w:r>
      </w:ins>
      <w:ins w:id="134" w:author="janaki" w:date="2021-04-07T11:26:22Z">
        <w:r>
          <w:rPr/>
          <w:t xml:space="preserve">ive </w:t>
        </w:r>
      </w:ins>
      <w:ins w:id="135" w:author="janaki" w:date="2021-04-07T11:26:25Z">
        <w:r>
          <w:rPr/>
          <w:t>measu</w:t>
        </w:r>
      </w:ins>
      <w:ins w:id="136" w:author="janaki" w:date="2021-04-07T11:26:26Z">
        <w:r>
          <w:rPr/>
          <w:t>re li</w:t>
        </w:r>
      </w:ins>
      <w:ins w:id="137" w:author="janaki" w:date="2021-04-07T11:26:27Z">
        <w:r>
          <w:rPr/>
          <w:t xml:space="preserve">ke </w:t>
        </w:r>
      </w:ins>
      <w:ins w:id="138" w:author="janaki" w:date="2021-04-07T11:26:29Z">
        <w:r>
          <w:rPr/>
          <w:t>2</w:t>
        </w:r>
      </w:ins>
      <w:ins w:id="139" w:author="janaki" w:date="2021-04-07T11:26:30Z">
        <w:r>
          <w:rPr/>
          <w:t>%</w:t>
        </w:r>
      </w:ins>
      <w:ins w:id="140" w:author="janaki" w:date="2021-04-07T11:26:31Z">
        <w:r>
          <w:rPr/>
          <w:t xml:space="preserve"> of </w:t>
        </w:r>
      </w:ins>
      <w:ins w:id="141" w:author="janaki" w:date="2021-04-07T11:26:32Z">
        <w:r>
          <w:rPr/>
          <w:t>im</w:t>
        </w:r>
      </w:ins>
      <w:ins w:id="142" w:author="janaki" w:date="2021-04-07T11:26:33Z">
        <w:r>
          <w:rPr/>
          <w:t>provemen</w:t>
        </w:r>
      </w:ins>
      <w:ins w:id="143" w:author="janaki" w:date="2021-04-07T11:26:34Z">
        <w:r>
          <w:rPr/>
          <w:t xml:space="preserve">t </w:t>
        </w:r>
      </w:ins>
      <w:ins w:id="144" w:author="janaki" w:date="2021-04-07T11:26:35Z">
        <w:r>
          <w:rPr/>
          <w:t xml:space="preserve">or </w:t>
        </w:r>
      </w:ins>
      <w:ins w:id="145" w:author="janaki" w:date="2021-04-07T11:26:36Z">
        <w:r>
          <w:rPr/>
          <w:t>5</w:t>
        </w:r>
      </w:ins>
      <w:ins w:id="146" w:author="janaki" w:date="2021-04-07T11:26:37Z">
        <w:r>
          <w:rPr/>
          <w:t>% o</w:t>
        </w:r>
      </w:ins>
      <w:ins w:id="147" w:author="janaki" w:date="2021-04-07T11:26:38Z">
        <w:r>
          <w:rPr/>
          <w:t>f imp</w:t>
        </w:r>
      </w:ins>
      <w:ins w:id="148" w:author="janaki" w:date="2021-04-07T11:26:39Z">
        <w:r>
          <w:rPr/>
          <w:t>rovemen</w:t>
        </w:r>
      </w:ins>
      <w:ins w:id="149" w:author="janaki" w:date="2021-04-07T11:26:40Z">
        <w:r>
          <w:rPr/>
          <w:t>t w</w:t>
        </w:r>
      </w:ins>
      <w:ins w:id="150" w:author="janaki" w:date="2021-04-07T11:26:41Z">
        <w:r>
          <w:rPr/>
          <w:t xml:space="preserve">hen </w:t>
        </w:r>
      </w:ins>
      <w:ins w:id="151" w:author="janaki" w:date="2021-04-07T11:26:42Z">
        <w:r>
          <w:rPr/>
          <w:t>compa</w:t>
        </w:r>
      </w:ins>
      <w:ins w:id="152" w:author="janaki" w:date="2021-04-07T11:26:43Z">
        <w:r>
          <w:rPr/>
          <w:t>red to</w:t>
        </w:r>
      </w:ins>
      <w:ins w:id="153" w:author="janaki" w:date="2021-04-07T11:26:44Z">
        <w:r>
          <w:rPr/>
          <w:t xml:space="preserve"> </w:t>
        </w:r>
      </w:ins>
      <w:ins w:id="154" w:author="janaki" w:date="2021-04-07T11:26:45Z">
        <w:r>
          <w:rPr/>
          <w:t>ex</w:t>
        </w:r>
      </w:ins>
      <w:ins w:id="155" w:author="janaki" w:date="2021-04-07T11:26:46Z">
        <w:r>
          <w:rPr/>
          <w:t>isti</w:t>
        </w:r>
      </w:ins>
      <w:ins w:id="156" w:author="janaki" w:date="2021-04-07T11:26:47Z">
        <w:r>
          <w:rPr/>
          <w:t>ng m</w:t>
        </w:r>
      </w:ins>
      <w:ins w:id="157" w:author="janaki" w:date="2021-04-07T11:26:48Z">
        <w:r>
          <w:rPr/>
          <w:t>eth</w:t>
        </w:r>
      </w:ins>
      <w:ins w:id="158" w:author="janaki" w:date="2021-04-07T11:26:51Z">
        <w:r>
          <w:rPr/>
          <w:t>ods</w:t>
        </w:r>
      </w:ins>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DFC1340" w15:done="0"/>
  <w15:commentEx w15:paraId="687E04F3" w15:done="0"/>
  <w15:commentEx w15:paraId="1ACE2ABD" w15:done="0"/>
  <w15:commentEx w15:paraId="2966606D" w15:done="0"/>
  <w15:commentEx w15:paraId="00B5587A" w15:done="0" w15:paraIdParent="2966606D"/>
  <w15:commentEx w15:paraId="267A2D53" w15:done="0"/>
  <w15:commentEx w15:paraId="73102AE6" w15:done="0"/>
  <w15:commentEx w15:paraId="79676E97" w15:done="0" w15:paraIdParent="73102AE6"/>
  <w15:commentEx w15:paraId="64D26BBE" w15:done="0"/>
  <w15:commentEx w15:paraId="357A21D6" w15:done="0"/>
  <w15:commentEx w15:paraId="27906BB2" w15:done="0"/>
  <w15:commentEx w15:paraId="07100296" w15:done="0"/>
  <w15:commentEx w15:paraId="479434B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decorative"/>
    <w:pitch w:val="default"/>
    <w:sig w:usb0="E4002EFF" w:usb1="C000E47F" w:usb2="00000009" w:usb3="00000000" w:csb0="200001FF" w:csb1="00000000"/>
  </w:font>
  <w:font w:name="STIXGeneral-Regular">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Lucida Sans">
    <w:altName w:val="Lucida Sans Unicode"/>
    <w:panose1 w:val="020B0602030504020204"/>
    <w:charset w:val="00"/>
    <w:family w:val="decorative"/>
    <w:pitch w:val="default"/>
    <w:sig w:usb0="00000000" w:usb1="00000000" w:usb2="00000000" w:usb3="00000000" w:csb0="00000001" w:csb1="00000000"/>
  </w:font>
  <w:font w:name="Microsoft YaHei">
    <w:panose1 w:val="020B0503020204020204"/>
    <w:charset w:val="86"/>
    <w:family w:val="auto"/>
    <w:pitch w:val="default"/>
    <w:sig w:usb0="80000287" w:usb1="2ACF3C50" w:usb2="00000016" w:usb3="00000000" w:csb0="0004001F" w:csb1="00000000"/>
  </w:font>
  <w:font w:name="Lucida Sans Unicode">
    <w:panose1 w:val="020B0602030504020204"/>
    <w:charset w:val="00"/>
    <w:family w:val="auto"/>
    <w:pitch w:val="default"/>
    <w:sig w:usb0="80001AFF" w:usb1="0000396B" w:usb2="00000000" w:usb3="00000000" w:csb0="200000BF" w:csb1="D7F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3BD83FE"/>
    <w:multiLevelType w:val="singleLevel"/>
    <w:tmpl w:val="E3BD83FE"/>
    <w:lvl w:ilvl="0" w:tentative="0">
      <w:start w:val="1"/>
      <w:numFmt w:val="decimal"/>
      <w:lvlText w:val="%1."/>
      <w:lvlJc w:val="left"/>
      <w:pPr>
        <w:tabs>
          <w:tab w:val="left" w:pos="425"/>
        </w:tabs>
        <w:ind w:left="425" w:hanging="425"/>
      </w:pPr>
      <w:rPr>
        <w:rFonts w:hint="default"/>
      </w:rPr>
    </w:lvl>
  </w:abstractNum>
  <w:abstractNum w:abstractNumId="1">
    <w:nsid w:val="05F361F4"/>
    <w:multiLevelType w:val="multilevel"/>
    <w:tmpl w:val="05F361F4"/>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298F112F"/>
    <w:multiLevelType w:val="multilevel"/>
    <w:tmpl w:val="298F112F"/>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E7B59FC"/>
    <w:multiLevelType w:val="multilevel"/>
    <w:tmpl w:val="5E7B59FC"/>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Pranav Venkatesh">
    <w15:presenceInfo w15:providerId="WPS Office" w15:userId="3363468710"/>
  </w15:person>
  <w15:person w15:author="janaki">
    <w15:presenceInfo w15:providerId="None" w15:userId="janaki"/>
  </w15:person>
  <w15:person w15:author="hp">
    <w15:presenceInfo w15:providerId="None" w15:userId="h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trackRevisions w:val="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TS0MDY3NTU2NzEwtjRS0lEKTi0uzszPAymwrAUAC06yDywAAAA="/>
  </w:docVars>
  <w:rsids>
    <w:rsidRoot w:val="00235CDB"/>
    <w:rsid w:val="00000CE5"/>
    <w:rsid w:val="0007710D"/>
    <w:rsid w:val="000A501F"/>
    <w:rsid w:val="000C4D8C"/>
    <w:rsid w:val="000D1AF0"/>
    <w:rsid w:val="001249B5"/>
    <w:rsid w:val="00133183"/>
    <w:rsid w:val="00133374"/>
    <w:rsid w:val="001353D3"/>
    <w:rsid w:val="00144266"/>
    <w:rsid w:val="00183721"/>
    <w:rsid w:val="00184A02"/>
    <w:rsid w:val="001871CD"/>
    <w:rsid w:val="0022074A"/>
    <w:rsid w:val="002306F9"/>
    <w:rsid w:val="00235CDB"/>
    <w:rsid w:val="00250DD1"/>
    <w:rsid w:val="00290706"/>
    <w:rsid w:val="002D519C"/>
    <w:rsid w:val="00303161"/>
    <w:rsid w:val="00353603"/>
    <w:rsid w:val="0039666C"/>
    <w:rsid w:val="003D62FD"/>
    <w:rsid w:val="003E6166"/>
    <w:rsid w:val="005210B1"/>
    <w:rsid w:val="005509D1"/>
    <w:rsid w:val="005C4312"/>
    <w:rsid w:val="005F5296"/>
    <w:rsid w:val="00681820"/>
    <w:rsid w:val="006961BD"/>
    <w:rsid w:val="006A7024"/>
    <w:rsid w:val="006B412E"/>
    <w:rsid w:val="006C0067"/>
    <w:rsid w:val="00705B95"/>
    <w:rsid w:val="007268F5"/>
    <w:rsid w:val="007556B0"/>
    <w:rsid w:val="00783D57"/>
    <w:rsid w:val="007E3C3E"/>
    <w:rsid w:val="00805F1A"/>
    <w:rsid w:val="008C0A46"/>
    <w:rsid w:val="008C15D2"/>
    <w:rsid w:val="00972122"/>
    <w:rsid w:val="00A31362"/>
    <w:rsid w:val="00A437B9"/>
    <w:rsid w:val="00A44FF4"/>
    <w:rsid w:val="00A91AA7"/>
    <w:rsid w:val="00A96124"/>
    <w:rsid w:val="00AA336B"/>
    <w:rsid w:val="00AF7A54"/>
    <w:rsid w:val="00C009BC"/>
    <w:rsid w:val="00C156CB"/>
    <w:rsid w:val="00C30742"/>
    <w:rsid w:val="00C70061"/>
    <w:rsid w:val="00C808A4"/>
    <w:rsid w:val="00C87F1B"/>
    <w:rsid w:val="00CC0DBA"/>
    <w:rsid w:val="00D23EB8"/>
    <w:rsid w:val="00DB7DA3"/>
    <w:rsid w:val="00DE07B4"/>
    <w:rsid w:val="00DF3544"/>
    <w:rsid w:val="00DF449F"/>
    <w:rsid w:val="00E04238"/>
    <w:rsid w:val="00E14DE2"/>
    <w:rsid w:val="00EC58F1"/>
    <w:rsid w:val="00F8655C"/>
    <w:rsid w:val="00F8777B"/>
    <w:rsid w:val="07CF2986"/>
    <w:rsid w:val="07F11FE9"/>
    <w:rsid w:val="0C8E6491"/>
    <w:rsid w:val="0C9719D5"/>
    <w:rsid w:val="0CCD0597"/>
    <w:rsid w:val="0D40706D"/>
    <w:rsid w:val="0E642B40"/>
    <w:rsid w:val="0EE26D5E"/>
    <w:rsid w:val="112F7BD8"/>
    <w:rsid w:val="11BC5833"/>
    <w:rsid w:val="152A7082"/>
    <w:rsid w:val="159371CD"/>
    <w:rsid w:val="17D57D91"/>
    <w:rsid w:val="1E0A1188"/>
    <w:rsid w:val="1E4A1CAD"/>
    <w:rsid w:val="1E6E377C"/>
    <w:rsid w:val="1F2F0E91"/>
    <w:rsid w:val="1FA3D436"/>
    <w:rsid w:val="20B516C5"/>
    <w:rsid w:val="21C26419"/>
    <w:rsid w:val="263804DF"/>
    <w:rsid w:val="2A0D62F7"/>
    <w:rsid w:val="2A7517E9"/>
    <w:rsid w:val="2C0B3710"/>
    <w:rsid w:val="2C4703BA"/>
    <w:rsid w:val="2D925A92"/>
    <w:rsid w:val="2FEF7047"/>
    <w:rsid w:val="31645D2D"/>
    <w:rsid w:val="33AD3069"/>
    <w:rsid w:val="34FB3EBE"/>
    <w:rsid w:val="350725D4"/>
    <w:rsid w:val="36AC4F52"/>
    <w:rsid w:val="37E1070B"/>
    <w:rsid w:val="3AFA3497"/>
    <w:rsid w:val="3C9C3645"/>
    <w:rsid w:val="3DD7698F"/>
    <w:rsid w:val="3E436272"/>
    <w:rsid w:val="3EED0B43"/>
    <w:rsid w:val="3FBF0EB7"/>
    <w:rsid w:val="4158035F"/>
    <w:rsid w:val="426A72FF"/>
    <w:rsid w:val="452645FD"/>
    <w:rsid w:val="4A30753A"/>
    <w:rsid w:val="4C214DDC"/>
    <w:rsid w:val="4E5E13BE"/>
    <w:rsid w:val="4E7E62D8"/>
    <w:rsid w:val="526C193A"/>
    <w:rsid w:val="53250C61"/>
    <w:rsid w:val="561A4AE7"/>
    <w:rsid w:val="58271695"/>
    <w:rsid w:val="5BF45EE9"/>
    <w:rsid w:val="5E8F4AE8"/>
    <w:rsid w:val="5EB86293"/>
    <w:rsid w:val="60233AB8"/>
    <w:rsid w:val="603E114F"/>
    <w:rsid w:val="62595717"/>
    <w:rsid w:val="63FF9D06"/>
    <w:rsid w:val="649169EE"/>
    <w:rsid w:val="65010409"/>
    <w:rsid w:val="65A85325"/>
    <w:rsid w:val="66CE7BE7"/>
    <w:rsid w:val="68612DA1"/>
    <w:rsid w:val="698F0570"/>
    <w:rsid w:val="6A3F060C"/>
    <w:rsid w:val="6F890E5E"/>
    <w:rsid w:val="6FE36F4D"/>
    <w:rsid w:val="70E8082B"/>
    <w:rsid w:val="72F4755A"/>
    <w:rsid w:val="76AF37AB"/>
    <w:rsid w:val="771F6400"/>
    <w:rsid w:val="7922312B"/>
    <w:rsid w:val="794409B6"/>
    <w:rsid w:val="79FF3B06"/>
    <w:rsid w:val="7AB743FF"/>
    <w:rsid w:val="7DFA51A1"/>
    <w:rsid w:val="7FBC003C"/>
    <w:rsid w:val="9FFF96A5"/>
    <w:rsid w:val="BBD269DB"/>
    <w:rsid w:val="BEFF2DEA"/>
    <w:rsid w:val="D57F4306"/>
    <w:rsid w:val="EAEC6FCF"/>
    <w:rsid w:val="F8FFC1E1"/>
    <w:rsid w:val="FF7F82EB"/>
  </w:rsids>
  <m:mathPr>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unhideWhenUsed/>
    <w:uiPriority w:val="1"/>
  </w:style>
  <w:style w:type="table" w:default="1" w:styleId="3">
    <w:name w:val="Normal Table"/>
    <w:unhideWhenUsed/>
    <w:uiPriority w:val="99"/>
    <w:tblPr>
      <w:tblCellMar>
        <w:top w:w="0" w:type="dxa"/>
        <w:left w:w="108" w:type="dxa"/>
        <w:bottom w:w="0" w:type="dxa"/>
        <w:right w:w="108" w:type="dxa"/>
      </w:tblCellMar>
    </w:tblPr>
  </w:style>
  <w:style w:type="paragraph" w:styleId="4">
    <w:name w:val="Balloon Text"/>
    <w:basedOn w:val="1"/>
    <w:link w:val="16"/>
    <w:unhideWhenUsed/>
    <w:uiPriority w:val="99"/>
    <w:pPr>
      <w:spacing w:after="0" w:line="240" w:lineRule="auto"/>
    </w:pPr>
    <w:rPr>
      <w:rFonts w:ascii="Segoe UI" w:hAnsi="Segoe UI" w:cs="Segoe UI"/>
      <w:sz w:val="18"/>
      <w:szCs w:val="18"/>
    </w:rPr>
  </w:style>
  <w:style w:type="character" w:styleId="5">
    <w:name w:val="annotation reference"/>
    <w:basedOn w:val="2"/>
    <w:unhideWhenUsed/>
    <w:uiPriority w:val="99"/>
    <w:rPr>
      <w:sz w:val="16"/>
      <w:szCs w:val="16"/>
    </w:rPr>
  </w:style>
  <w:style w:type="paragraph" w:styleId="6">
    <w:name w:val="annotation text"/>
    <w:basedOn w:val="1"/>
    <w:link w:val="17"/>
    <w:unhideWhenUsed/>
    <w:qFormat/>
    <w:uiPriority w:val="99"/>
  </w:style>
  <w:style w:type="paragraph" w:styleId="7">
    <w:name w:val="annotation subject"/>
    <w:basedOn w:val="6"/>
    <w:next w:val="6"/>
    <w:link w:val="18"/>
    <w:unhideWhenUsed/>
    <w:uiPriority w:val="99"/>
    <w:pPr>
      <w:spacing w:line="240" w:lineRule="auto"/>
    </w:pPr>
    <w:rPr>
      <w:b/>
      <w:bCs/>
      <w:sz w:val="20"/>
      <w:szCs w:val="20"/>
    </w:rPr>
  </w:style>
  <w:style w:type="character" w:styleId="8">
    <w:name w:val="Emphasis"/>
    <w:basedOn w:val="2"/>
    <w:qFormat/>
    <w:uiPriority w:val="20"/>
    <w:rPr>
      <w:i/>
      <w:iCs/>
    </w:rPr>
  </w:style>
  <w:style w:type="paragraph" w:styleId="9">
    <w:name w:val="footer"/>
    <w:basedOn w:val="1"/>
    <w:unhideWhenUsed/>
    <w:uiPriority w:val="99"/>
    <w:pPr>
      <w:tabs>
        <w:tab w:val="center" w:pos="4153"/>
        <w:tab w:val="right" w:pos="8306"/>
      </w:tabs>
      <w:snapToGrid w:val="0"/>
    </w:pPr>
    <w:rPr>
      <w:sz w:val="18"/>
      <w:szCs w:val="18"/>
    </w:rPr>
  </w:style>
  <w:style w:type="paragraph" w:styleId="10">
    <w:name w:val="header"/>
    <w:basedOn w:val="1"/>
    <w:unhideWhenUsed/>
    <w:qFormat/>
    <w:uiPriority w:val="99"/>
    <w:pPr>
      <w:tabs>
        <w:tab w:val="center" w:pos="4153"/>
        <w:tab w:val="right" w:pos="8306"/>
      </w:tabs>
      <w:snapToGrid w:val="0"/>
    </w:pPr>
    <w:rPr>
      <w:sz w:val="18"/>
      <w:szCs w:val="18"/>
    </w:rPr>
  </w:style>
  <w:style w:type="character" w:styleId="11">
    <w:name w:val="Hyperlink"/>
    <w:basedOn w:val="2"/>
    <w:unhideWhenUsed/>
    <w:uiPriority w:val="99"/>
    <w:rPr>
      <w:color w:val="0000FF"/>
      <w:u w:val="single"/>
    </w:rPr>
  </w:style>
  <w:style w:type="character" w:styleId="12">
    <w:name w:val="Strong"/>
    <w:basedOn w:val="2"/>
    <w:qFormat/>
    <w:uiPriority w:val="22"/>
    <w:rPr>
      <w:b/>
      <w:bCs/>
    </w:rPr>
  </w:style>
  <w:style w:type="table" w:styleId="13">
    <w:name w:val="Table Grid"/>
    <w:basedOn w:val="3"/>
    <w:unhideWhenUsed/>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14">
    <w:name w:val="List Paragraph1"/>
    <w:basedOn w:val="1"/>
    <w:qFormat/>
    <w:uiPriority w:val="34"/>
    <w:pPr>
      <w:ind w:left="720"/>
      <w:contextualSpacing/>
    </w:pPr>
  </w:style>
  <w:style w:type="paragraph" w:customStyle="1" w:styleId="15">
    <w:name w:val="kc"/>
    <w:basedOn w:val="1"/>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customStyle="1" w:styleId="16">
    <w:name w:val="Balloon Text Char"/>
    <w:basedOn w:val="2"/>
    <w:link w:val="4"/>
    <w:semiHidden/>
    <w:uiPriority w:val="99"/>
    <w:rPr>
      <w:rFonts w:ascii="Segoe UI" w:hAnsi="Segoe UI" w:cs="Segoe UI" w:eastAsiaTheme="minorHAnsi"/>
      <w:sz w:val="18"/>
      <w:szCs w:val="18"/>
      <w:lang w:eastAsia="en-US"/>
    </w:rPr>
  </w:style>
  <w:style w:type="character" w:customStyle="1" w:styleId="17">
    <w:name w:val="Comment Text Char"/>
    <w:basedOn w:val="2"/>
    <w:link w:val="6"/>
    <w:uiPriority w:val="99"/>
    <w:rPr>
      <w:rFonts w:asciiTheme="minorHAnsi" w:hAnsiTheme="minorHAnsi" w:eastAsiaTheme="minorHAnsi" w:cstheme="minorBidi"/>
      <w:sz w:val="22"/>
      <w:szCs w:val="22"/>
      <w:lang w:eastAsia="en-US"/>
    </w:rPr>
  </w:style>
  <w:style w:type="character" w:customStyle="1" w:styleId="18">
    <w:name w:val="Comment Subject Char"/>
    <w:basedOn w:val="17"/>
    <w:link w:val="7"/>
    <w:semiHidden/>
    <w:uiPriority w:val="99"/>
    <w:rPr>
      <w:rFonts w:asciiTheme="minorHAnsi" w:hAnsiTheme="minorHAnsi" w:eastAsiaTheme="minorHAnsi" w:cstheme="minorBidi"/>
      <w:b/>
      <w:bCs/>
      <w:sz w:val="22"/>
      <w:szCs w:val="2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endnotes" Target="endnotes.xml"/><Relationship Id="rId5" Type="http://schemas.openxmlformats.org/officeDocument/2006/relationships/footnotes" Target="footnotes.xml"/><Relationship Id="rId4" Type="http://schemas.microsoft.com/office/2011/relationships/commentsExtended" Target="commentsExtended.xml"/><Relationship Id="rId3" Type="http://schemas.openxmlformats.org/officeDocument/2006/relationships/comments" Target="comments.xml"/><Relationship Id="rId29" Type="http://schemas.microsoft.com/office/2011/relationships/people" Target="people.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Pages>
  <Words>4301</Words>
  <Characters>24519</Characters>
  <Lines>204</Lines>
  <Paragraphs>57</Paragraphs>
  <TotalTime>44</TotalTime>
  <ScaleCrop>false</ScaleCrop>
  <LinksUpToDate>false</LinksUpToDate>
  <CharactersWithSpaces>28763</CharactersWithSpaces>
  <Application>WPS Office_11.2.0.10078_F1E327BC-269C-435d-A152-05C5408002CA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2021-04-02T18:16:00Z</dcterms:created>
  <dc:creator>hp</dc:creator>
  <cp:lastModifiedBy>Pranav Venkatesh</cp:lastModifiedBy>
  <dcterms:modified xsi:type="dcterms:W3CDTF">2021-04-09T09:51:34Z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1033-11.2.0.10078</vt:lpwstr>
  </property>
</Properties>
</file>